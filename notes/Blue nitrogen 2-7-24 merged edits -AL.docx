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1A0EC" w14:textId="7D81B58E" w:rsidR="00E348AC" w:rsidRPr="00804985" w:rsidRDefault="00DF1580" w:rsidP="00B8209F">
      <w:pPr>
        <w:rPr>
          <w:rFonts w:ascii="Avenir Book" w:hAnsi="Avenir Book" w:cs="Arial"/>
          <w:b/>
          <w:bCs/>
          <w:sz w:val="28"/>
          <w:szCs w:val="28"/>
        </w:rPr>
      </w:pPr>
      <w:r w:rsidRPr="00804985">
        <w:rPr>
          <w:rFonts w:ascii="Avenir Book" w:hAnsi="Avenir Book" w:cs="Arial"/>
          <w:b/>
          <w:bCs/>
          <w:sz w:val="28"/>
          <w:szCs w:val="28"/>
        </w:rPr>
        <w:t>Blue nitrogen</w:t>
      </w:r>
      <w:r w:rsidR="006C7340" w:rsidRPr="00804985">
        <w:rPr>
          <w:rFonts w:ascii="Avenir Book" w:hAnsi="Avenir Book" w:cs="Arial"/>
          <w:b/>
          <w:bCs/>
          <w:sz w:val="28"/>
          <w:szCs w:val="28"/>
        </w:rPr>
        <w:t xml:space="preserve"> </w:t>
      </w:r>
      <w:r w:rsidR="009140BF" w:rsidRPr="00804985">
        <w:rPr>
          <w:rFonts w:ascii="Avenir Book" w:hAnsi="Avenir Book" w:cs="Arial"/>
          <w:b/>
          <w:bCs/>
          <w:sz w:val="28"/>
          <w:szCs w:val="28"/>
        </w:rPr>
        <w:t xml:space="preserve">burial </w:t>
      </w:r>
      <w:r w:rsidR="00AF2206" w:rsidRPr="00804985">
        <w:rPr>
          <w:rFonts w:ascii="Avenir Book" w:hAnsi="Avenir Book" w:cs="Arial"/>
          <w:b/>
          <w:bCs/>
          <w:sz w:val="28"/>
          <w:szCs w:val="28"/>
        </w:rPr>
        <w:t>can</w:t>
      </w:r>
      <w:r w:rsidR="00DD09F2" w:rsidRPr="00804985">
        <w:rPr>
          <w:rFonts w:ascii="Avenir Book" w:hAnsi="Avenir Book" w:cs="Arial"/>
          <w:b/>
          <w:bCs/>
          <w:sz w:val="28"/>
          <w:szCs w:val="28"/>
        </w:rPr>
        <w:t xml:space="preserve"> </w:t>
      </w:r>
      <w:r w:rsidR="004E7DD4" w:rsidRPr="00804985">
        <w:rPr>
          <w:rFonts w:ascii="Avenir Book" w:hAnsi="Avenir Book" w:cs="Arial"/>
          <w:b/>
          <w:bCs/>
          <w:sz w:val="28"/>
          <w:szCs w:val="28"/>
        </w:rPr>
        <w:t xml:space="preserve">boom </w:t>
      </w:r>
      <w:r w:rsidR="003E70E7" w:rsidRPr="00804985">
        <w:rPr>
          <w:rFonts w:ascii="Avenir Book" w:hAnsi="Avenir Book" w:cs="Arial"/>
          <w:b/>
          <w:bCs/>
          <w:sz w:val="28"/>
          <w:szCs w:val="28"/>
        </w:rPr>
        <w:t>or</w:t>
      </w:r>
      <w:r w:rsidR="004E7DD4" w:rsidRPr="00804985">
        <w:rPr>
          <w:rFonts w:ascii="Avenir Book" w:hAnsi="Avenir Book" w:cs="Arial"/>
          <w:b/>
          <w:bCs/>
          <w:sz w:val="28"/>
          <w:szCs w:val="28"/>
        </w:rPr>
        <w:t xml:space="preserve"> bust</w:t>
      </w:r>
      <w:r w:rsidR="003E70E7" w:rsidRPr="00804985">
        <w:rPr>
          <w:rFonts w:ascii="Avenir Book" w:hAnsi="Avenir Book" w:cs="Arial"/>
          <w:b/>
          <w:bCs/>
          <w:sz w:val="28"/>
          <w:szCs w:val="28"/>
        </w:rPr>
        <w:t xml:space="preserve"> </w:t>
      </w:r>
      <w:r w:rsidR="00DD09F2" w:rsidRPr="00804985">
        <w:rPr>
          <w:rFonts w:ascii="Avenir Book" w:hAnsi="Avenir Book" w:cs="Arial"/>
          <w:b/>
          <w:bCs/>
          <w:sz w:val="28"/>
          <w:szCs w:val="28"/>
        </w:rPr>
        <w:t xml:space="preserve">in </w:t>
      </w:r>
      <w:r w:rsidR="005C65B9" w:rsidRPr="00804985">
        <w:rPr>
          <w:rFonts w:ascii="Avenir Book" w:hAnsi="Avenir Book" w:cs="Arial"/>
          <w:b/>
          <w:bCs/>
          <w:sz w:val="28"/>
          <w:szCs w:val="28"/>
        </w:rPr>
        <w:t xml:space="preserve">future </w:t>
      </w:r>
      <w:r w:rsidR="00F37477" w:rsidRPr="00804985">
        <w:rPr>
          <w:rFonts w:ascii="Avenir Book" w:hAnsi="Avenir Book" w:cs="Arial"/>
          <w:b/>
          <w:bCs/>
          <w:sz w:val="28"/>
          <w:szCs w:val="28"/>
        </w:rPr>
        <w:t>tidal</w:t>
      </w:r>
      <w:r w:rsidR="00DD09F2" w:rsidRPr="00804985">
        <w:rPr>
          <w:rFonts w:ascii="Avenir Book" w:hAnsi="Avenir Book" w:cs="Arial"/>
          <w:b/>
          <w:bCs/>
          <w:sz w:val="28"/>
          <w:szCs w:val="28"/>
        </w:rPr>
        <w:t xml:space="preserve"> wetlands</w:t>
      </w:r>
    </w:p>
    <w:p w14:paraId="441AE86D" w14:textId="5968B5A0" w:rsidR="00EE5CF2" w:rsidRDefault="00EE5CF2">
      <w:pPr>
        <w:rPr>
          <w:rFonts w:ascii="Avenir Book" w:hAnsi="Avenir Book" w:cs="Arial"/>
        </w:rPr>
      </w:pPr>
    </w:p>
    <w:p w14:paraId="0ABA1842" w14:textId="77777777" w:rsidR="0093467D" w:rsidRDefault="0093467D">
      <w:pPr>
        <w:rPr>
          <w:rFonts w:ascii="Avenir Book" w:hAnsi="Avenir Book" w:cs="Arial"/>
        </w:rPr>
      </w:pPr>
    </w:p>
    <w:tbl>
      <w:tblPr>
        <w:tblStyle w:val="TableGrid"/>
        <w:tblW w:w="19136" w:type="dxa"/>
        <w:tblLook w:val="04A0" w:firstRow="1" w:lastRow="0" w:firstColumn="1" w:lastColumn="0" w:noHBand="0" w:noVBand="1"/>
      </w:tblPr>
      <w:tblGrid>
        <w:gridCol w:w="3428"/>
        <w:gridCol w:w="3038"/>
        <w:gridCol w:w="12670"/>
      </w:tblGrid>
      <w:tr w:rsidR="005E400E" w14:paraId="3A2D97BA" w14:textId="77777777" w:rsidTr="005E400E">
        <w:tc>
          <w:tcPr>
            <w:tcW w:w="3428" w:type="dxa"/>
          </w:tcPr>
          <w:p w14:paraId="68ABBD1A" w14:textId="1AA413CF" w:rsidR="008856F9" w:rsidRPr="00793FA4" w:rsidRDefault="00793FA4">
            <w:pPr>
              <w:rPr>
                <w:rFonts w:ascii="Avenir Book" w:hAnsi="Avenir Book" w:cs="Arial"/>
                <w:b/>
                <w:bCs/>
              </w:rPr>
            </w:pPr>
            <w:r w:rsidRPr="00793FA4">
              <w:rPr>
                <w:rFonts w:ascii="Avenir Book" w:hAnsi="Avenir Book" w:cs="Arial"/>
                <w:b/>
                <w:bCs/>
              </w:rPr>
              <w:t>Name</w:t>
            </w:r>
          </w:p>
        </w:tc>
        <w:tc>
          <w:tcPr>
            <w:tcW w:w="3038" w:type="dxa"/>
          </w:tcPr>
          <w:p w14:paraId="1F828CED" w14:textId="554E6B1B" w:rsidR="008856F9" w:rsidRPr="00793FA4" w:rsidRDefault="00793FA4">
            <w:pPr>
              <w:rPr>
                <w:rFonts w:ascii="Avenir Book" w:hAnsi="Avenir Book" w:cs="Arial"/>
                <w:b/>
                <w:bCs/>
              </w:rPr>
            </w:pPr>
            <w:r w:rsidRPr="00793FA4">
              <w:rPr>
                <w:rFonts w:ascii="Avenir Book" w:hAnsi="Avenir Book" w:cs="Arial"/>
                <w:b/>
                <w:bCs/>
              </w:rPr>
              <w:t>Affiliation</w:t>
            </w:r>
          </w:p>
        </w:tc>
        <w:tc>
          <w:tcPr>
            <w:tcW w:w="12670" w:type="dxa"/>
          </w:tcPr>
          <w:p w14:paraId="6E652AF3" w14:textId="1DCBC162" w:rsidR="008856F9" w:rsidRPr="00793FA4" w:rsidRDefault="00793FA4">
            <w:pPr>
              <w:rPr>
                <w:rFonts w:ascii="Avenir Book" w:hAnsi="Avenir Book" w:cs="Arial"/>
                <w:b/>
                <w:bCs/>
              </w:rPr>
            </w:pPr>
            <w:r w:rsidRPr="00793FA4">
              <w:rPr>
                <w:rFonts w:ascii="Avenir Book" w:hAnsi="Avenir Book" w:cs="Arial"/>
                <w:b/>
                <w:bCs/>
              </w:rPr>
              <w:t>email</w:t>
            </w:r>
          </w:p>
        </w:tc>
      </w:tr>
      <w:tr w:rsidR="005E400E" w14:paraId="28DAA9E7" w14:textId="77777777" w:rsidTr="005E400E">
        <w:tc>
          <w:tcPr>
            <w:tcW w:w="3428" w:type="dxa"/>
          </w:tcPr>
          <w:p w14:paraId="0222802F" w14:textId="43CAB235" w:rsidR="00793FA4" w:rsidRPr="00793FA4" w:rsidRDefault="00793FA4" w:rsidP="00793FA4">
            <w:pPr>
              <w:rPr>
                <w:rFonts w:ascii="Avenir Book" w:hAnsi="Avenir Book" w:cs="Arial"/>
                <w:sz w:val="21"/>
                <w:szCs w:val="21"/>
              </w:rPr>
            </w:pPr>
            <w:r w:rsidRPr="00793FA4">
              <w:rPr>
                <w:rFonts w:ascii="Avenir Book" w:hAnsi="Avenir Book" w:cs="Arial"/>
                <w:sz w:val="21"/>
                <w:szCs w:val="21"/>
              </w:rPr>
              <w:t>J. Adam Langley</w:t>
            </w:r>
          </w:p>
        </w:tc>
        <w:tc>
          <w:tcPr>
            <w:tcW w:w="3038" w:type="dxa"/>
          </w:tcPr>
          <w:p w14:paraId="009C34BD" w14:textId="52236DAD" w:rsidR="00793FA4" w:rsidRPr="00793FA4" w:rsidRDefault="00793FA4" w:rsidP="00793FA4">
            <w:pPr>
              <w:rPr>
                <w:rFonts w:ascii="Avenir Book" w:hAnsi="Avenir Book" w:cs="Arial"/>
                <w:sz w:val="21"/>
                <w:szCs w:val="21"/>
              </w:rPr>
            </w:pPr>
            <w:r w:rsidRPr="00793FA4">
              <w:rPr>
                <w:rFonts w:ascii="Avenir Book" w:hAnsi="Avenir Book" w:cs="Arial"/>
                <w:sz w:val="21"/>
                <w:szCs w:val="21"/>
              </w:rPr>
              <w:t>Dept. of Biology, Center for Biodiversity and Ecosystem Stewardship, Villanova University</w:t>
            </w:r>
          </w:p>
        </w:tc>
        <w:tc>
          <w:tcPr>
            <w:tcW w:w="12670" w:type="dxa"/>
          </w:tcPr>
          <w:p w14:paraId="039FE9D8" w14:textId="34335832" w:rsidR="00793FA4" w:rsidRPr="00793FA4" w:rsidRDefault="00793FA4" w:rsidP="00793FA4">
            <w:pPr>
              <w:rPr>
                <w:rFonts w:ascii="Avenir Book" w:hAnsi="Avenir Book" w:cs="Arial"/>
                <w:sz w:val="21"/>
                <w:szCs w:val="21"/>
              </w:rPr>
            </w:pPr>
            <w:r w:rsidRPr="00793FA4">
              <w:rPr>
                <w:rFonts w:ascii="Avenir Book" w:hAnsi="Avenir Book" w:cs="Arial"/>
                <w:sz w:val="21"/>
                <w:szCs w:val="21"/>
              </w:rPr>
              <w:t>adam.langley@villanova.edu</w:t>
            </w:r>
          </w:p>
        </w:tc>
      </w:tr>
      <w:tr w:rsidR="005E400E" w14:paraId="1986E0F7" w14:textId="77777777" w:rsidTr="005E400E">
        <w:tc>
          <w:tcPr>
            <w:tcW w:w="3428" w:type="dxa"/>
          </w:tcPr>
          <w:p w14:paraId="67B4D099" w14:textId="30CB418B" w:rsidR="00793FA4" w:rsidRPr="00793FA4" w:rsidRDefault="00793FA4" w:rsidP="00793FA4">
            <w:pPr>
              <w:rPr>
                <w:rFonts w:ascii="Avenir Book" w:hAnsi="Avenir Book" w:cs="Arial"/>
                <w:sz w:val="21"/>
                <w:szCs w:val="21"/>
              </w:rPr>
            </w:pPr>
            <w:r w:rsidRPr="00793FA4">
              <w:rPr>
                <w:rFonts w:ascii="Avenir Book" w:hAnsi="Avenir Book" w:cs="Arial"/>
                <w:sz w:val="21"/>
                <w:szCs w:val="21"/>
              </w:rPr>
              <w:t>Samantha K. Chapman</w:t>
            </w:r>
          </w:p>
        </w:tc>
        <w:tc>
          <w:tcPr>
            <w:tcW w:w="3038" w:type="dxa"/>
          </w:tcPr>
          <w:p w14:paraId="1EB36D27" w14:textId="009E4100" w:rsidR="00793FA4" w:rsidRPr="00793FA4" w:rsidRDefault="00793FA4" w:rsidP="00793FA4">
            <w:pPr>
              <w:rPr>
                <w:rFonts w:ascii="Avenir Book" w:hAnsi="Avenir Book" w:cs="Arial"/>
                <w:sz w:val="21"/>
                <w:szCs w:val="21"/>
              </w:rPr>
            </w:pPr>
            <w:r w:rsidRPr="00793FA4">
              <w:rPr>
                <w:rFonts w:ascii="Avenir Book" w:hAnsi="Avenir Book" w:cs="Arial"/>
                <w:sz w:val="21"/>
                <w:szCs w:val="21"/>
              </w:rPr>
              <w:t>Dept. of Biology, Center for Biodiversity and Ecosystem Stewardship, Villanova University</w:t>
            </w:r>
          </w:p>
        </w:tc>
        <w:tc>
          <w:tcPr>
            <w:tcW w:w="12670" w:type="dxa"/>
          </w:tcPr>
          <w:p w14:paraId="646F3666" w14:textId="523045C3" w:rsidR="00793FA4" w:rsidRPr="00793FA4" w:rsidRDefault="00793FA4" w:rsidP="00793FA4">
            <w:pPr>
              <w:rPr>
                <w:rFonts w:ascii="Avenir Book" w:hAnsi="Avenir Book" w:cs="Arial"/>
                <w:sz w:val="21"/>
                <w:szCs w:val="21"/>
              </w:rPr>
            </w:pPr>
            <w:r w:rsidRPr="00793FA4">
              <w:rPr>
                <w:rFonts w:ascii="Avenir Book" w:hAnsi="Avenir Book" w:cs="Arial"/>
                <w:sz w:val="21"/>
                <w:szCs w:val="21"/>
              </w:rPr>
              <w:t>samantha.chapman@villanova.edu</w:t>
            </w:r>
          </w:p>
        </w:tc>
      </w:tr>
      <w:tr w:rsidR="005E400E" w14:paraId="4AFBFE96" w14:textId="77777777" w:rsidTr="005E400E">
        <w:tc>
          <w:tcPr>
            <w:tcW w:w="3428" w:type="dxa"/>
          </w:tcPr>
          <w:p w14:paraId="27D3B7A2" w14:textId="77777777" w:rsidR="005E400E" w:rsidRDefault="00235533" w:rsidP="00793FA4">
            <w:pPr>
              <w:rPr>
                <w:rFonts w:ascii="Avenir Book" w:hAnsi="Avenir Book" w:cs="Arial"/>
              </w:rPr>
            </w:pPr>
            <w:r>
              <w:rPr>
                <w:rFonts w:ascii="Avenir Book" w:hAnsi="Avenir Book" w:cs="Arial"/>
              </w:rPr>
              <w:t>Tania L. Maxwell</w:t>
            </w:r>
          </w:p>
          <w:p w14:paraId="66712B82" w14:textId="0A9C2BB5" w:rsidR="00793FA4" w:rsidRPr="00DB68BF" w:rsidRDefault="00793FA4" w:rsidP="005E400E">
            <w:pPr>
              <w:rPr>
                <w:rFonts w:ascii="Avenir Book" w:hAnsi="Avenir Book"/>
                <w:sz w:val="21"/>
              </w:rPr>
            </w:pPr>
          </w:p>
        </w:tc>
        <w:tc>
          <w:tcPr>
            <w:tcW w:w="3038" w:type="dxa"/>
          </w:tcPr>
          <w:p w14:paraId="610D1E27" w14:textId="4F4AA2CC" w:rsidR="005E400E" w:rsidRPr="005E400E" w:rsidRDefault="00AD0C15" w:rsidP="005E400E">
            <w:pPr>
              <w:rPr>
                <w:rFonts w:ascii="Avenir Book" w:hAnsi="Avenir Book" w:cs="Arial"/>
              </w:rPr>
            </w:pPr>
            <w:r w:rsidRPr="005E400E">
              <w:rPr>
                <w:rFonts w:ascii="Avenir Book" w:hAnsi="Avenir Book" w:cs="Arial"/>
              </w:rPr>
              <w:t xml:space="preserve">Biodiversity and Natural Resources Program, International Institute for Applied Systems Analysis, 2361 </w:t>
            </w:r>
            <w:proofErr w:type="spellStart"/>
            <w:r w:rsidRPr="005E400E">
              <w:rPr>
                <w:rFonts w:ascii="Avenir Book" w:hAnsi="Avenir Book" w:cs="Arial"/>
              </w:rPr>
              <w:t>Laxenburg</w:t>
            </w:r>
            <w:proofErr w:type="spellEnd"/>
            <w:r w:rsidRPr="005E400E">
              <w:rPr>
                <w:rFonts w:ascii="Avenir Book" w:hAnsi="Avenir Book" w:cs="Arial"/>
              </w:rPr>
              <w:t>, Austria</w:t>
            </w:r>
            <w:r w:rsidRPr="005E400E">
              <w:rPr>
                <w:rFonts w:ascii="Avenir Book" w:hAnsi="Avenir Book" w:cs="Arial"/>
              </w:rPr>
              <w:br/>
              <w:t xml:space="preserve">2. </w:t>
            </w:r>
            <w:r w:rsidR="00E6691F" w:rsidRPr="005E400E">
              <w:rPr>
                <w:rFonts w:ascii="Avenir Book" w:hAnsi="Avenir Book" w:cs="Arial"/>
              </w:rPr>
              <w:t>Conservation Science Group, Department of Zoology, University of Cambridge, Cambridge, UK</w:t>
            </w:r>
          </w:p>
          <w:p w14:paraId="1E9F1AE1" w14:textId="3BB3AC54" w:rsidR="00793FA4" w:rsidRPr="00DB68BF" w:rsidRDefault="00793FA4" w:rsidP="00793FA4">
            <w:pPr>
              <w:rPr>
                <w:rFonts w:ascii="Avenir Book" w:hAnsi="Avenir Book"/>
                <w:sz w:val="21"/>
              </w:rPr>
            </w:pPr>
          </w:p>
        </w:tc>
        <w:tc>
          <w:tcPr>
            <w:tcW w:w="12670" w:type="dxa"/>
          </w:tcPr>
          <w:p w14:paraId="3810DE51" w14:textId="2AFC1690" w:rsidR="005E400E" w:rsidRDefault="00000000" w:rsidP="00793FA4">
            <w:pPr>
              <w:rPr>
                <w:rFonts w:ascii="Avenir Book" w:hAnsi="Avenir Book" w:cs="Arial"/>
              </w:rPr>
            </w:pPr>
            <w:hyperlink r:id="rId8" w:history="1">
              <w:r w:rsidR="005E400E" w:rsidRPr="00324AEE">
                <w:rPr>
                  <w:rStyle w:val="Hyperlink"/>
                  <w:rFonts w:ascii="Avenir Book" w:hAnsi="Avenir Book" w:cs="Arial"/>
                </w:rPr>
                <w:t>taniamaxwell7@gmail.com</w:t>
              </w:r>
            </w:hyperlink>
          </w:p>
          <w:p w14:paraId="58D6FEDB" w14:textId="5FB33C23" w:rsidR="00793FA4" w:rsidRPr="00DB68BF" w:rsidRDefault="00793FA4" w:rsidP="005E400E">
            <w:pPr>
              <w:rPr>
                <w:rFonts w:ascii="Avenir Book" w:hAnsi="Avenir Book"/>
                <w:sz w:val="21"/>
              </w:rPr>
            </w:pPr>
          </w:p>
        </w:tc>
      </w:tr>
      <w:tr w:rsidR="005E400E" w14:paraId="34787DEA" w14:textId="77777777" w:rsidTr="005E400E">
        <w:tc>
          <w:tcPr>
            <w:tcW w:w="3428" w:type="dxa"/>
          </w:tcPr>
          <w:p w14:paraId="406290F7" w14:textId="49827018" w:rsidR="00793FA4" w:rsidRPr="00DB68BF" w:rsidRDefault="008335EB" w:rsidP="00793FA4">
            <w:pPr>
              <w:rPr>
                <w:rFonts w:ascii="Avenir Book" w:hAnsi="Avenir Book"/>
                <w:sz w:val="21"/>
              </w:rPr>
            </w:pPr>
            <w:r>
              <w:rPr>
                <w:rFonts w:ascii="Avenir Book" w:hAnsi="Avenir Book" w:cs="Arial"/>
              </w:rPr>
              <w:t>Lisa Chambers</w:t>
            </w:r>
          </w:p>
        </w:tc>
        <w:tc>
          <w:tcPr>
            <w:tcW w:w="3038" w:type="dxa"/>
          </w:tcPr>
          <w:p w14:paraId="206030B8" w14:textId="5A969865" w:rsidR="00793FA4" w:rsidRPr="00DB68BF" w:rsidRDefault="00B152FC" w:rsidP="00793FA4">
            <w:pPr>
              <w:rPr>
                <w:rFonts w:ascii="Avenir Book" w:hAnsi="Avenir Book"/>
                <w:sz w:val="21"/>
              </w:rPr>
            </w:pPr>
            <w:r>
              <w:rPr>
                <w:rFonts w:ascii="Avenir Book" w:hAnsi="Avenir Book" w:cs="Arial"/>
              </w:rPr>
              <w:t>Dept. of Biology, University of Central Florida</w:t>
            </w:r>
            <w:r w:rsidR="000A14C5">
              <w:rPr>
                <w:rFonts w:ascii="Avenir Book" w:hAnsi="Avenir Book" w:cs="Arial"/>
              </w:rPr>
              <w:t>, Orlando, FL 32816</w:t>
            </w:r>
          </w:p>
        </w:tc>
        <w:tc>
          <w:tcPr>
            <w:tcW w:w="12670" w:type="dxa"/>
          </w:tcPr>
          <w:p w14:paraId="1CFD6A74" w14:textId="29CC2EC7" w:rsidR="00793FA4" w:rsidRDefault="00B152FC" w:rsidP="00793FA4">
            <w:pPr>
              <w:rPr>
                <w:rFonts w:ascii="Avenir Book" w:hAnsi="Avenir Book" w:cs="Arial"/>
                <w:sz w:val="21"/>
                <w:szCs w:val="21"/>
              </w:rPr>
            </w:pPr>
            <w:r>
              <w:rPr>
                <w:rFonts w:ascii="Avenir Book" w:hAnsi="Avenir Book" w:cs="Arial"/>
              </w:rPr>
              <w:t>Lisa.chambers@ucf.edu</w:t>
            </w:r>
            <w:r w:rsidR="005E400E">
              <w:rPr>
                <w:rFonts w:ascii="Avenir Book" w:hAnsi="Avenir Book" w:cs="Arial"/>
                <w:sz w:val="21"/>
                <w:szCs w:val="21"/>
              </w:rPr>
              <w:t xml:space="preserve"> </w:t>
            </w:r>
          </w:p>
          <w:p w14:paraId="2539C648" w14:textId="2FADCFE2" w:rsidR="00793FA4" w:rsidRPr="00DB68BF" w:rsidRDefault="00793FA4" w:rsidP="00793FA4">
            <w:pPr>
              <w:rPr>
                <w:rFonts w:ascii="Avenir Book" w:hAnsi="Avenir Book"/>
                <w:sz w:val="21"/>
              </w:rPr>
            </w:pPr>
          </w:p>
        </w:tc>
      </w:tr>
      <w:tr w:rsidR="005E400E" w14:paraId="307FA1FF" w14:textId="77777777" w:rsidTr="005E400E">
        <w:tc>
          <w:tcPr>
            <w:tcW w:w="3428" w:type="dxa"/>
          </w:tcPr>
          <w:p w14:paraId="0D8357F9" w14:textId="77777777" w:rsidR="00793FA4" w:rsidRDefault="000C4138" w:rsidP="00793FA4">
            <w:pPr>
              <w:rPr>
                <w:rFonts w:ascii="Avenir Book" w:hAnsi="Avenir Book" w:cs="Arial"/>
              </w:rPr>
            </w:pPr>
            <w:r>
              <w:rPr>
                <w:rFonts w:ascii="Avenir Book" w:hAnsi="Avenir Book" w:cs="Arial"/>
              </w:rPr>
              <w:t>Josh L. Breithaupt</w:t>
            </w:r>
          </w:p>
        </w:tc>
        <w:tc>
          <w:tcPr>
            <w:tcW w:w="3038" w:type="dxa"/>
          </w:tcPr>
          <w:p w14:paraId="02D29665" w14:textId="77777777" w:rsidR="00793FA4" w:rsidRDefault="00480B46" w:rsidP="00793FA4">
            <w:pPr>
              <w:rPr>
                <w:rFonts w:ascii="Avenir Book" w:hAnsi="Avenir Book" w:cs="Arial"/>
              </w:rPr>
            </w:pPr>
            <w:r>
              <w:rPr>
                <w:rFonts w:ascii="Avenir Book" w:hAnsi="Avenir Book" w:cs="Arial"/>
              </w:rPr>
              <w:t>Florida State University, Coastal &amp; Marine Laboratory</w:t>
            </w:r>
          </w:p>
        </w:tc>
        <w:tc>
          <w:tcPr>
            <w:tcW w:w="12670" w:type="dxa"/>
          </w:tcPr>
          <w:p w14:paraId="63E0573D" w14:textId="77777777" w:rsidR="00793FA4" w:rsidRDefault="00480B46" w:rsidP="00793FA4">
            <w:pPr>
              <w:rPr>
                <w:rFonts w:ascii="Avenir Book" w:hAnsi="Avenir Book" w:cs="Arial"/>
              </w:rPr>
            </w:pPr>
            <w:r>
              <w:rPr>
                <w:rFonts w:ascii="Avenir Book" w:hAnsi="Avenir Book" w:cs="Arial"/>
              </w:rPr>
              <w:t>jbreithaupt@fsu.edu</w:t>
            </w:r>
          </w:p>
        </w:tc>
      </w:tr>
      <w:tr w:rsidR="005E400E" w14:paraId="3EF85A4D" w14:textId="77777777" w:rsidTr="005E400E">
        <w:tc>
          <w:tcPr>
            <w:tcW w:w="3428" w:type="dxa"/>
          </w:tcPr>
          <w:p w14:paraId="2B766E28" w14:textId="62C11414" w:rsidR="00793FA4" w:rsidRDefault="005E400E" w:rsidP="00793FA4">
            <w:pPr>
              <w:rPr>
                <w:rFonts w:ascii="Avenir Book" w:hAnsi="Avenir Book" w:cs="Arial"/>
              </w:rPr>
            </w:pPr>
            <w:r w:rsidRPr="00E4790A">
              <w:rPr>
                <w:rFonts w:ascii="Avenir Book" w:hAnsi="Avenir Book" w:cs="Arial"/>
                <w:sz w:val="21"/>
                <w:szCs w:val="21"/>
              </w:rPr>
              <w:t>Steven W. J. Canty</w:t>
            </w:r>
          </w:p>
        </w:tc>
        <w:tc>
          <w:tcPr>
            <w:tcW w:w="3038" w:type="dxa"/>
          </w:tcPr>
          <w:p w14:paraId="796CC90C" w14:textId="71090F4D" w:rsidR="00793FA4" w:rsidRDefault="005E400E" w:rsidP="00793FA4">
            <w:pPr>
              <w:rPr>
                <w:rFonts w:ascii="Avenir Book" w:hAnsi="Avenir Book" w:cs="Arial"/>
              </w:rPr>
            </w:pPr>
            <w:r>
              <w:rPr>
                <w:rFonts w:ascii="Avenir Book" w:hAnsi="Avenir Book" w:cs="Arial"/>
                <w:sz w:val="21"/>
                <w:szCs w:val="21"/>
              </w:rPr>
              <w:t>Smithsonian Environmental Research Center, Edgewater, MD 21307</w:t>
            </w:r>
          </w:p>
        </w:tc>
        <w:tc>
          <w:tcPr>
            <w:tcW w:w="12670" w:type="dxa"/>
          </w:tcPr>
          <w:p w14:paraId="5D69CD5D" w14:textId="16C87879" w:rsidR="00793FA4" w:rsidRDefault="00000000" w:rsidP="00793FA4">
            <w:pPr>
              <w:rPr>
                <w:rFonts w:ascii="Avenir Book" w:hAnsi="Avenir Book" w:cs="Arial"/>
              </w:rPr>
            </w:pPr>
            <w:hyperlink r:id="rId9" w:history="1">
              <w:r w:rsidR="005E400E" w:rsidRPr="000B2082">
                <w:rPr>
                  <w:rStyle w:val="Hyperlink"/>
                  <w:rFonts w:ascii="Avenir Book" w:hAnsi="Avenir Book" w:cs="Arial"/>
                  <w:sz w:val="21"/>
                  <w:szCs w:val="21"/>
                </w:rPr>
                <w:t>cantys@si.edu</w:t>
              </w:r>
            </w:hyperlink>
            <w:r w:rsidR="005E400E">
              <w:rPr>
                <w:rFonts w:ascii="Avenir Book" w:hAnsi="Avenir Book" w:cs="Arial"/>
                <w:sz w:val="21"/>
                <w:szCs w:val="21"/>
              </w:rPr>
              <w:t xml:space="preserve"> (</w:t>
            </w:r>
            <w:proofErr w:type="spellStart"/>
            <w:r w:rsidR="005E400E">
              <w:rPr>
                <w:rFonts w:ascii="Avenir Book" w:hAnsi="Avenir Book" w:cs="Arial"/>
                <w:sz w:val="21"/>
                <w:szCs w:val="21"/>
              </w:rPr>
              <w:t>ORCiD</w:t>
            </w:r>
            <w:proofErr w:type="spellEnd"/>
            <w:r w:rsidR="005E400E">
              <w:rPr>
                <w:rFonts w:ascii="Avenir Book" w:hAnsi="Avenir Book" w:cs="Arial"/>
                <w:sz w:val="21"/>
                <w:szCs w:val="21"/>
              </w:rPr>
              <w:t xml:space="preserve"> </w:t>
            </w:r>
            <w:r w:rsidR="005E400E" w:rsidRPr="00E4790A">
              <w:rPr>
                <w:rFonts w:ascii="Avenir Book" w:hAnsi="Avenir Book" w:cs="Arial"/>
                <w:sz w:val="21"/>
                <w:szCs w:val="21"/>
              </w:rPr>
              <w:t>0000-0001-9927-7736</w:t>
            </w:r>
            <w:r w:rsidR="005E400E">
              <w:rPr>
                <w:rFonts w:ascii="Avenir Book" w:hAnsi="Avenir Book" w:cs="Arial"/>
                <w:sz w:val="21"/>
                <w:szCs w:val="21"/>
              </w:rPr>
              <w:t>)</w:t>
            </w:r>
          </w:p>
        </w:tc>
      </w:tr>
      <w:tr w:rsidR="005E400E" w14:paraId="3E5AEBED" w14:textId="77777777" w:rsidTr="005E400E">
        <w:tc>
          <w:tcPr>
            <w:tcW w:w="3428" w:type="dxa"/>
          </w:tcPr>
          <w:p w14:paraId="58AD1CEE" w14:textId="2C132B67" w:rsidR="00793FA4" w:rsidRDefault="005E400E" w:rsidP="00793FA4">
            <w:pPr>
              <w:rPr>
                <w:rFonts w:ascii="Avenir Book" w:hAnsi="Avenir Book" w:cs="Arial"/>
              </w:rPr>
            </w:pPr>
            <w:r>
              <w:rPr>
                <w:rFonts w:ascii="Avenir Book" w:hAnsi="Avenir Book" w:cs="Arial"/>
              </w:rPr>
              <w:t>Matthew L. Kirwan</w:t>
            </w:r>
          </w:p>
        </w:tc>
        <w:tc>
          <w:tcPr>
            <w:tcW w:w="3038" w:type="dxa"/>
          </w:tcPr>
          <w:p w14:paraId="043BB1F4" w14:textId="5E6133EE" w:rsidR="00793FA4" w:rsidRDefault="005E400E" w:rsidP="00793FA4">
            <w:pPr>
              <w:rPr>
                <w:rFonts w:ascii="Avenir Book" w:hAnsi="Avenir Book" w:cs="Arial"/>
              </w:rPr>
            </w:pPr>
            <w:r>
              <w:rPr>
                <w:rFonts w:ascii="Avenir Book" w:hAnsi="Avenir Book" w:cs="Arial"/>
              </w:rPr>
              <w:t>Virginia Institute of Marine Science, William &amp; Mary</w:t>
            </w:r>
          </w:p>
        </w:tc>
        <w:tc>
          <w:tcPr>
            <w:tcW w:w="12670" w:type="dxa"/>
          </w:tcPr>
          <w:p w14:paraId="012688CE" w14:textId="4BBF5747" w:rsidR="00793FA4" w:rsidRDefault="005E400E" w:rsidP="00793FA4">
            <w:pPr>
              <w:rPr>
                <w:rFonts w:ascii="Avenir Book" w:hAnsi="Avenir Book" w:cs="Arial"/>
              </w:rPr>
            </w:pPr>
            <w:r>
              <w:rPr>
                <w:rFonts w:ascii="Avenir Book" w:hAnsi="Avenir Book" w:cs="Arial"/>
              </w:rPr>
              <w:t xml:space="preserve">kirwan@vims.edu </w:t>
            </w:r>
          </w:p>
        </w:tc>
      </w:tr>
      <w:tr w:rsidR="005E400E" w14:paraId="04C49C70" w14:textId="77777777" w:rsidTr="005E400E">
        <w:tc>
          <w:tcPr>
            <w:tcW w:w="3428" w:type="dxa"/>
          </w:tcPr>
          <w:p w14:paraId="4119B991" w14:textId="622657A7" w:rsidR="00793FA4" w:rsidRDefault="005E400E" w:rsidP="00793FA4">
            <w:pPr>
              <w:rPr>
                <w:rFonts w:ascii="Avenir Book" w:hAnsi="Avenir Book" w:cs="Arial"/>
              </w:rPr>
            </w:pPr>
            <w:r w:rsidRPr="00946028">
              <w:rPr>
                <w:rFonts w:ascii="Avenir Book" w:hAnsi="Avenir Book" w:cs="Arial"/>
                <w:sz w:val="21"/>
                <w:szCs w:val="21"/>
              </w:rPr>
              <w:t>Christopher Craft</w:t>
            </w:r>
          </w:p>
        </w:tc>
        <w:tc>
          <w:tcPr>
            <w:tcW w:w="3038" w:type="dxa"/>
          </w:tcPr>
          <w:p w14:paraId="12F0C625" w14:textId="5320BAF3" w:rsidR="00793FA4" w:rsidRDefault="00DB68BF" w:rsidP="00793FA4">
            <w:pPr>
              <w:rPr>
                <w:rFonts w:ascii="Avenir Book" w:hAnsi="Avenir Book" w:cs="Arial"/>
              </w:rPr>
            </w:pPr>
            <w:r>
              <w:rPr>
                <w:rFonts w:ascii="Avenir Book" w:hAnsi="Avenir Book" w:cs="Arial"/>
                <w:sz w:val="21"/>
                <w:szCs w:val="21"/>
              </w:rPr>
              <w:t>O’Neill School of Public and Environmental Affairs, Indiana University</w:t>
            </w:r>
          </w:p>
        </w:tc>
        <w:tc>
          <w:tcPr>
            <w:tcW w:w="12670" w:type="dxa"/>
          </w:tcPr>
          <w:p w14:paraId="39EE4472" w14:textId="21E515DC" w:rsidR="00793FA4" w:rsidRDefault="005E400E" w:rsidP="00793FA4">
            <w:pPr>
              <w:rPr>
                <w:rFonts w:ascii="Avenir Book" w:hAnsi="Avenir Book" w:cs="Arial"/>
              </w:rPr>
            </w:pPr>
            <w:r>
              <w:rPr>
                <w:rFonts w:ascii="Avenir Book" w:hAnsi="Avenir Book" w:cs="Arial"/>
                <w:sz w:val="21"/>
                <w:szCs w:val="21"/>
              </w:rPr>
              <w:t>ccraft@indiana.edu</w:t>
            </w:r>
          </w:p>
        </w:tc>
      </w:tr>
      <w:tr w:rsidR="005E400E" w14:paraId="68002F2F" w14:textId="77777777" w:rsidTr="005E400E">
        <w:tc>
          <w:tcPr>
            <w:tcW w:w="3428" w:type="dxa"/>
          </w:tcPr>
          <w:p w14:paraId="72142A00" w14:textId="77777777" w:rsidR="005E400E" w:rsidRDefault="005E400E" w:rsidP="005E400E">
            <w:pPr>
              <w:rPr>
                <w:rFonts w:ascii="Avenir Book" w:hAnsi="Avenir Book" w:cs="Arial"/>
              </w:rPr>
            </w:pPr>
            <w:r>
              <w:rPr>
                <w:rFonts w:ascii="Avenir Book" w:hAnsi="Avenir Book" w:cs="Arial"/>
              </w:rPr>
              <w:lastRenderedPageBreak/>
              <w:t>Ken W. Krauss</w:t>
            </w:r>
          </w:p>
          <w:p w14:paraId="05B2320F" w14:textId="77777777" w:rsidR="00793FA4" w:rsidRDefault="00793FA4" w:rsidP="00793FA4">
            <w:pPr>
              <w:rPr>
                <w:rFonts w:ascii="Avenir Book" w:hAnsi="Avenir Book" w:cs="Arial"/>
              </w:rPr>
            </w:pPr>
          </w:p>
        </w:tc>
        <w:tc>
          <w:tcPr>
            <w:tcW w:w="3038" w:type="dxa"/>
          </w:tcPr>
          <w:p w14:paraId="203713DC" w14:textId="6A65AEEB" w:rsidR="00793FA4" w:rsidRDefault="00DB68BF" w:rsidP="00793FA4">
            <w:pPr>
              <w:rPr>
                <w:rFonts w:ascii="Avenir Book" w:hAnsi="Avenir Book" w:cs="Arial"/>
              </w:rPr>
            </w:pPr>
            <w:r>
              <w:rPr>
                <w:rFonts w:ascii="Avenir Book" w:hAnsi="Avenir Book" w:cs="Arial"/>
              </w:rPr>
              <w:t>U.S. Geological Survey, Wetland and Aquatic Research Center</w:t>
            </w:r>
          </w:p>
        </w:tc>
        <w:tc>
          <w:tcPr>
            <w:tcW w:w="12670" w:type="dxa"/>
          </w:tcPr>
          <w:p w14:paraId="08E5E2EF" w14:textId="77777777" w:rsidR="005E400E" w:rsidRDefault="00000000" w:rsidP="005E400E">
            <w:pPr>
              <w:rPr>
                <w:rFonts w:ascii="Avenir Book" w:hAnsi="Avenir Book" w:cs="Arial"/>
              </w:rPr>
            </w:pPr>
            <w:hyperlink r:id="rId10" w:history="1">
              <w:r w:rsidR="005E400E" w:rsidRPr="00324AEE">
                <w:rPr>
                  <w:rStyle w:val="Hyperlink"/>
                  <w:rFonts w:ascii="Avenir Book" w:hAnsi="Avenir Book" w:cs="Arial"/>
                </w:rPr>
                <w:t>kraussk@usgs.gov</w:t>
              </w:r>
            </w:hyperlink>
          </w:p>
          <w:p w14:paraId="7C01B16A" w14:textId="77777777" w:rsidR="00793FA4" w:rsidRDefault="00793FA4" w:rsidP="00793FA4">
            <w:pPr>
              <w:rPr>
                <w:rFonts w:ascii="Avenir Book" w:hAnsi="Avenir Book" w:cs="Arial"/>
              </w:rPr>
            </w:pPr>
          </w:p>
        </w:tc>
      </w:tr>
      <w:tr w:rsidR="005E400E" w14:paraId="4F0798B3" w14:textId="77777777" w:rsidTr="005E400E">
        <w:tc>
          <w:tcPr>
            <w:tcW w:w="3428" w:type="dxa"/>
          </w:tcPr>
          <w:p w14:paraId="1A1BF200" w14:textId="77777777" w:rsidR="005E400E" w:rsidRDefault="005E400E" w:rsidP="005E400E">
            <w:pPr>
              <w:rPr>
                <w:rFonts w:ascii="Avenir Book" w:hAnsi="Avenir Book" w:cs="Arial"/>
                <w:sz w:val="21"/>
                <w:szCs w:val="21"/>
              </w:rPr>
            </w:pPr>
            <w:r w:rsidRPr="00635F46">
              <w:rPr>
                <w:rFonts w:ascii="Avenir Book" w:hAnsi="Avenir Book" w:cs="Arial"/>
                <w:sz w:val="21"/>
                <w:szCs w:val="21"/>
              </w:rPr>
              <w:t>Andre S. Rovai</w:t>
            </w:r>
          </w:p>
          <w:p w14:paraId="6A1F0BB1" w14:textId="77777777" w:rsidR="00793FA4" w:rsidRDefault="00793FA4" w:rsidP="00793FA4">
            <w:pPr>
              <w:rPr>
                <w:rFonts w:ascii="Avenir Book" w:hAnsi="Avenir Book" w:cs="Arial"/>
              </w:rPr>
            </w:pPr>
          </w:p>
        </w:tc>
        <w:tc>
          <w:tcPr>
            <w:tcW w:w="3038" w:type="dxa"/>
          </w:tcPr>
          <w:p w14:paraId="1E2D77F7" w14:textId="77777777" w:rsidR="00DB68BF" w:rsidRPr="00635F46" w:rsidRDefault="00DB68BF" w:rsidP="00DB68BF">
            <w:pPr>
              <w:rPr>
                <w:rFonts w:ascii="Avenir Book" w:hAnsi="Avenir Book" w:cs="Arial"/>
                <w:sz w:val="21"/>
                <w:szCs w:val="21"/>
              </w:rPr>
            </w:pPr>
            <w:r w:rsidRPr="00635F46">
              <w:rPr>
                <w:rFonts w:ascii="Avenir Book" w:hAnsi="Avenir Book" w:cs="Arial"/>
                <w:sz w:val="21"/>
                <w:szCs w:val="21"/>
                <w:vertAlign w:val="superscript"/>
              </w:rPr>
              <w:t>1</w:t>
            </w:r>
            <w:r w:rsidRPr="00635F46">
              <w:rPr>
                <w:rFonts w:ascii="Avenir Book" w:hAnsi="Avenir Book" w:cs="Arial"/>
                <w:sz w:val="21"/>
                <w:szCs w:val="21"/>
              </w:rPr>
              <w:t>U.S. Army Engineer Research and Development Center, Vicksburg, MS 39180</w:t>
            </w:r>
          </w:p>
          <w:p w14:paraId="44107B8A" w14:textId="51600443" w:rsidR="00793FA4" w:rsidRDefault="00DB68BF" w:rsidP="00DB68BF">
            <w:pPr>
              <w:rPr>
                <w:rFonts w:ascii="Avenir Book" w:hAnsi="Avenir Book" w:cs="Arial"/>
              </w:rPr>
            </w:pPr>
            <w:r w:rsidRPr="00635F46">
              <w:rPr>
                <w:rFonts w:ascii="Avenir Book" w:hAnsi="Avenir Book" w:cs="Arial"/>
                <w:sz w:val="21"/>
                <w:szCs w:val="21"/>
                <w:vertAlign w:val="superscript"/>
              </w:rPr>
              <w:t>2</w:t>
            </w:r>
            <w:r w:rsidRPr="00635F46">
              <w:rPr>
                <w:rFonts w:ascii="Avenir Book" w:hAnsi="Avenir Book" w:cs="Arial"/>
                <w:sz w:val="21"/>
                <w:szCs w:val="21"/>
              </w:rPr>
              <w:t>Department of Oceanography and Coastal Sciences, Louisiana State University, Baton Rouge, LA 70803</w:t>
            </w:r>
          </w:p>
        </w:tc>
        <w:tc>
          <w:tcPr>
            <w:tcW w:w="12670" w:type="dxa"/>
          </w:tcPr>
          <w:p w14:paraId="0729FF79" w14:textId="77777777" w:rsidR="005E400E" w:rsidRDefault="00000000" w:rsidP="005E400E">
            <w:pPr>
              <w:rPr>
                <w:rFonts w:ascii="Avenir Book" w:hAnsi="Avenir Book" w:cs="Arial"/>
                <w:sz w:val="21"/>
                <w:szCs w:val="21"/>
              </w:rPr>
            </w:pPr>
            <w:hyperlink r:id="rId11" w:history="1">
              <w:r w:rsidR="005E400E" w:rsidRPr="00324AEE">
                <w:rPr>
                  <w:rStyle w:val="Hyperlink"/>
                  <w:rFonts w:ascii="Avenir Book" w:hAnsi="Avenir Book" w:cs="Arial"/>
                  <w:sz w:val="21"/>
                  <w:szCs w:val="21"/>
                </w:rPr>
                <w:t>andre.s.rovai@usace.army.mil</w:t>
              </w:r>
            </w:hyperlink>
          </w:p>
          <w:p w14:paraId="476028BC" w14:textId="77777777" w:rsidR="00793FA4" w:rsidRDefault="00793FA4" w:rsidP="00793FA4">
            <w:pPr>
              <w:rPr>
                <w:rFonts w:ascii="Avenir Book" w:hAnsi="Avenir Book" w:cs="Arial"/>
              </w:rPr>
            </w:pPr>
          </w:p>
        </w:tc>
      </w:tr>
      <w:tr w:rsidR="00DB68BF" w14:paraId="74260D5F" w14:textId="77777777" w:rsidTr="005E400E">
        <w:tc>
          <w:tcPr>
            <w:tcW w:w="3428" w:type="dxa"/>
          </w:tcPr>
          <w:p w14:paraId="03B7C2AA" w14:textId="77777777" w:rsidR="00DB68BF" w:rsidRDefault="00DB68BF" w:rsidP="00DB68BF">
            <w:pPr>
              <w:rPr>
                <w:rFonts w:ascii="Avenir Book" w:hAnsi="Avenir Book" w:cs="Arial"/>
              </w:rPr>
            </w:pPr>
            <w:r>
              <w:rPr>
                <w:rFonts w:ascii="Avenir Book" w:hAnsi="Avenir Book" w:cs="Arial"/>
              </w:rPr>
              <w:t>Catherine E. Lovelock</w:t>
            </w:r>
          </w:p>
          <w:p w14:paraId="7179F426" w14:textId="77777777" w:rsidR="00DB68BF" w:rsidRDefault="00DB68BF" w:rsidP="00DB68BF">
            <w:pPr>
              <w:rPr>
                <w:rFonts w:ascii="Avenir Book" w:hAnsi="Avenir Book" w:cs="Arial"/>
              </w:rPr>
            </w:pPr>
          </w:p>
        </w:tc>
        <w:tc>
          <w:tcPr>
            <w:tcW w:w="3038" w:type="dxa"/>
          </w:tcPr>
          <w:p w14:paraId="6E984FEF" w14:textId="1D394176" w:rsidR="00DB68BF" w:rsidRDefault="00DB68BF" w:rsidP="00DB68BF">
            <w:pPr>
              <w:rPr>
                <w:rFonts w:ascii="Avenir Book" w:hAnsi="Avenir Book" w:cs="Arial"/>
              </w:rPr>
            </w:pPr>
            <w:r>
              <w:rPr>
                <w:rFonts w:ascii="Avenir Book" w:hAnsi="Avenir Book" w:cs="Arial"/>
              </w:rPr>
              <w:t>School of Environment, The University of Queensland, St Lucia QLD 4072, Australia</w:t>
            </w:r>
          </w:p>
        </w:tc>
        <w:tc>
          <w:tcPr>
            <w:tcW w:w="12670" w:type="dxa"/>
          </w:tcPr>
          <w:p w14:paraId="6C55FE8B" w14:textId="77777777" w:rsidR="00DB68BF" w:rsidRDefault="00000000" w:rsidP="00DB68BF">
            <w:pPr>
              <w:rPr>
                <w:rFonts w:ascii="Avenir Book" w:hAnsi="Avenir Book" w:cs="Arial"/>
              </w:rPr>
            </w:pPr>
            <w:hyperlink r:id="rId12" w:history="1">
              <w:r w:rsidR="00DB68BF" w:rsidRPr="00324AEE">
                <w:rPr>
                  <w:rStyle w:val="Hyperlink"/>
                  <w:rFonts w:ascii="Avenir Book" w:hAnsi="Avenir Book" w:cs="Arial"/>
                </w:rPr>
                <w:t>c.lovelock@uq.edu.au</w:t>
              </w:r>
            </w:hyperlink>
          </w:p>
          <w:p w14:paraId="643F86DF" w14:textId="77777777" w:rsidR="00DB68BF" w:rsidRDefault="00DB68BF" w:rsidP="00DB68BF">
            <w:pPr>
              <w:rPr>
                <w:rFonts w:ascii="Avenir Book" w:hAnsi="Avenir Book" w:cs="Arial"/>
              </w:rPr>
            </w:pPr>
          </w:p>
        </w:tc>
      </w:tr>
      <w:tr w:rsidR="00DB68BF" w14:paraId="1AB1F93F" w14:textId="77777777" w:rsidTr="005E400E">
        <w:tc>
          <w:tcPr>
            <w:tcW w:w="3428" w:type="dxa"/>
          </w:tcPr>
          <w:p w14:paraId="72DBF915" w14:textId="0777ECA1" w:rsidR="00DB68BF" w:rsidRDefault="00DB68BF" w:rsidP="00DB68BF">
            <w:pPr>
              <w:rPr>
                <w:rFonts w:ascii="Avenir Book" w:hAnsi="Avenir Book" w:cs="Arial"/>
              </w:rPr>
            </w:pPr>
            <w:r w:rsidRPr="00110263">
              <w:rPr>
                <w:rFonts w:ascii="Avenir Book" w:hAnsi="Avenir Book" w:cs="Arial"/>
                <w:sz w:val="22"/>
                <w:szCs w:val="22"/>
              </w:rPr>
              <w:t>Ana Carolina Ruiz-Fernández</w:t>
            </w:r>
          </w:p>
        </w:tc>
        <w:tc>
          <w:tcPr>
            <w:tcW w:w="3038" w:type="dxa"/>
          </w:tcPr>
          <w:p w14:paraId="7BEF9954" w14:textId="0DC947B0" w:rsidR="00DB68BF" w:rsidRDefault="00DB68BF" w:rsidP="00DB68BF">
            <w:pPr>
              <w:rPr>
                <w:rFonts w:ascii="Avenir Book" w:hAnsi="Avenir Book" w:cs="Arial"/>
              </w:rPr>
            </w:pPr>
            <w:r w:rsidRPr="00110263">
              <w:rPr>
                <w:rFonts w:ascii="Avenir Book" w:hAnsi="Avenir Book" w:cs="Arial"/>
                <w:sz w:val="22"/>
                <w:szCs w:val="22"/>
                <w:lang w:val="es-MX"/>
              </w:rPr>
              <w:t>Unidad Académica Mazatlán. Instituto de Ciencias del Mar y Limnología. Universidad Nacional Autónoma de México</w:t>
            </w:r>
          </w:p>
        </w:tc>
        <w:tc>
          <w:tcPr>
            <w:tcW w:w="12670" w:type="dxa"/>
          </w:tcPr>
          <w:p w14:paraId="31DA31B7" w14:textId="452C3D0B" w:rsidR="00DB68BF" w:rsidRDefault="00DB68BF" w:rsidP="00DB68BF">
            <w:pPr>
              <w:rPr>
                <w:rFonts w:ascii="Avenir Book" w:hAnsi="Avenir Book" w:cs="Arial"/>
              </w:rPr>
            </w:pPr>
            <w:r w:rsidRPr="00110263">
              <w:rPr>
                <w:sz w:val="22"/>
                <w:szCs w:val="22"/>
                <w:lang w:val="es-MX"/>
              </w:rPr>
              <w:t>caro@ola.icmyl.unam.mx</w:t>
            </w:r>
          </w:p>
        </w:tc>
      </w:tr>
      <w:tr w:rsidR="002576A1" w14:paraId="52174E3B" w14:textId="77777777" w:rsidTr="005E400E">
        <w:tc>
          <w:tcPr>
            <w:tcW w:w="3428" w:type="dxa"/>
          </w:tcPr>
          <w:p w14:paraId="38B3AF78" w14:textId="0E2C55A6" w:rsidR="002576A1" w:rsidRDefault="002576A1" w:rsidP="002576A1">
            <w:pPr>
              <w:rPr>
                <w:rFonts w:ascii="Avenir Book" w:hAnsi="Avenir Book" w:cs="Arial"/>
              </w:rPr>
            </w:pPr>
            <w:r>
              <w:rPr>
                <w:rFonts w:ascii="Avenir Book" w:hAnsi="Avenir Book" w:cs="Arial"/>
              </w:rPr>
              <w:t xml:space="preserve">Amanda C Spivak </w:t>
            </w:r>
          </w:p>
        </w:tc>
        <w:tc>
          <w:tcPr>
            <w:tcW w:w="3038" w:type="dxa"/>
          </w:tcPr>
          <w:p w14:paraId="605F504E" w14:textId="55DE6D83" w:rsidR="002576A1" w:rsidRDefault="002576A1" w:rsidP="002576A1">
            <w:pPr>
              <w:rPr>
                <w:rFonts w:ascii="Avenir Book" w:hAnsi="Avenir Book" w:cs="Arial"/>
              </w:rPr>
            </w:pPr>
            <w:r>
              <w:rPr>
                <w:rFonts w:ascii="Avenir Book" w:hAnsi="Avenir Book" w:cs="Arial"/>
              </w:rPr>
              <w:t>University of Georgia, Marine Sciences Department, Athens, GA 30602</w:t>
            </w:r>
          </w:p>
        </w:tc>
        <w:tc>
          <w:tcPr>
            <w:tcW w:w="12670" w:type="dxa"/>
          </w:tcPr>
          <w:p w14:paraId="4398A5A4" w14:textId="511C1ADF" w:rsidR="002576A1" w:rsidRDefault="002576A1" w:rsidP="002576A1">
            <w:pPr>
              <w:rPr>
                <w:rFonts w:ascii="Avenir Book" w:hAnsi="Avenir Book" w:cs="Arial"/>
              </w:rPr>
            </w:pPr>
            <w:hyperlink r:id="rId13" w:history="1">
              <w:r w:rsidRPr="00DC70C6">
                <w:rPr>
                  <w:rStyle w:val="Hyperlink"/>
                  <w:rFonts w:ascii="Avenir Book" w:hAnsi="Avenir Book" w:cs="Arial"/>
                </w:rPr>
                <w:t>aspivak@uga.ed</w:t>
              </w:r>
              <w:r w:rsidRPr="00121B3D">
                <w:rPr>
                  <w:rStyle w:val="Hyperlink"/>
                  <w:rFonts w:ascii="Avenir Book" w:hAnsi="Avenir Book" w:cs="Arial"/>
                </w:rPr>
                <w:t>u</w:t>
              </w:r>
            </w:hyperlink>
            <w:r>
              <w:rPr>
                <w:rFonts w:ascii="Avenir Book" w:hAnsi="Avenir Book" w:cs="Arial"/>
              </w:rPr>
              <w:t xml:space="preserve"> </w:t>
            </w:r>
            <w:r>
              <w:rPr>
                <w:rFonts w:ascii="Avenir Book" w:hAnsi="Avenir Book" w:cs="Arial"/>
              </w:rPr>
              <w:br/>
            </w:r>
            <w:r w:rsidRPr="00DC70C6">
              <w:rPr>
                <w:rFonts w:ascii="Avenir Book" w:hAnsi="Avenir Book" w:cs="Arial"/>
              </w:rPr>
              <w:t>0000-0001-6743-0783</w:t>
            </w:r>
            <w:r>
              <w:rPr>
                <w:rFonts w:ascii="Avenir Book" w:hAnsi="Avenir Book" w:cs="Arial"/>
              </w:rPr>
              <w:t xml:space="preserve">  </w:t>
            </w:r>
          </w:p>
        </w:tc>
      </w:tr>
      <w:tr w:rsidR="002576A1" w14:paraId="7F8FB959" w14:textId="77777777" w:rsidTr="005E400E">
        <w:tc>
          <w:tcPr>
            <w:tcW w:w="3428" w:type="dxa"/>
          </w:tcPr>
          <w:p w14:paraId="63211C7A" w14:textId="77777777" w:rsidR="002576A1" w:rsidRDefault="002576A1" w:rsidP="002576A1">
            <w:pPr>
              <w:rPr>
                <w:rFonts w:ascii="Avenir Book" w:hAnsi="Avenir Book" w:cs="Arial"/>
              </w:rPr>
            </w:pPr>
          </w:p>
        </w:tc>
        <w:tc>
          <w:tcPr>
            <w:tcW w:w="3038" w:type="dxa"/>
          </w:tcPr>
          <w:p w14:paraId="084E5582" w14:textId="77777777" w:rsidR="002576A1" w:rsidRDefault="002576A1" w:rsidP="002576A1">
            <w:pPr>
              <w:rPr>
                <w:rFonts w:ascii="Avenir Book" w:hAnsi="Avenir Book" w:cs="Arial"/>
              </w:rPr>
            </w:pPr>
          </w:p>
        </w:tc>
        <w:tc>
          <w:tcPr>
            <w:tcW w:w="12670" w:type="dxa"/>
          </w:tcPr>
          <w:p w14:paraId="4032FFE5" w14:textId="77777777" w:rsidR="002576A1" w:rsidRDefault="002576A1" w:rsidP="002576A1">
            <w:pPr>
              <w:rPr>
                <w:rFonts w:ascii="Avenir Book" w:hAnsi="Avenir Book" w:cs="Arial"/>
              </w:rPr>
            </w:pPr>
          </w:p>
        </w:tc>
      </w:tr>
      <w:tr w:rsidR="002576A1" w14:paraId="00388964" w14:textId="77777777" w:rsidTr="005E400E">
        <w:tc>
          <w:tcPr>
            <w:tcW w:w="3428" w:type="dxa"/>
          </w:tcPr>
          <w:p w14:paraId="47C67E46" w14:textId="77777777" w:rsidR="002576A1" w:rsidRDefault="002576A1" w:rsidP="002576A1">
            <w:pPr>
              <w:rPr>
                <w:rFonts w:ascii="Avenir Book" w:hAnsi="Avenir Book" w:cs="Arial"/>
              </w:rPr>
            </w:pPr>
          </w:p>
        </w:tc>
        <w:tc>
          <w:tcPr>
            <w:tcW w:w="3038" w:type="dxa"/>
          </w:tcPr>
          <w:p w14:paraId="24E70F56" w14:textId="77777777" w:rsidR="002576A1" w:rsidRDefault="002576A1" w:rsidP="002576A1">
            <w:pPr>
              <w:rPr>
                <w:rFonts w:ascii="Avenir Book" w:hAnsi="Avenir Book" w:cs="Arial"/>
              </w:rPr>
            </w:pPr>
          </w:p>
        </w:tc>
        <w:tc>
          <w:tcPr>
            <w:tcW w:w="12670" w:type="dxa"/>
          </w:tcPr>
          <w:p w14:paraId="4F4409CB" w14:textId="77777777" w:rsidR="002576A1" w:rsidRDefault="002576A1" w:rsidP="002576A1">
            <w:pPr>
              <w:rPr>
                <w:rFonts w:ascii="Avenir Book" w:hAnsi="Avenir Book" w:cs="Arial"/>
              </w:rPr>
            </w:pPr>
          </w:p>
        </w:tc>
      </w:tr>
    </w:tbl>
    <w:p w14:paraId="6B9CF099" w14:textId="77777777" w:rsidR="00EE5CF2" w:rsidRPr="00504850" w:rsidRDefault="00EE5CF2">
      <w:pPr>
        <w:rPr>
          <w:rFonts w:ascii="Avenir Book" w:hAnsi="Avenir Book" w:cs="Arial"/>
        </w:rPr>
      </w:pPr>
    </w:p>
    <w:p w14:paraId="29D94D86" w14:textId="77777777" w:rsidR="00EE5CF2" w:rsidRDefault="00EE5CF2">
      <w:pPr>
        <w:rPr>
          <w:rFonts w:ascii="Avenir Book" w:hAnsi="Avenir Book" w:cs="Arial"/>
          <w:b/>
          <w:bCs/>
        </w:rPr>
      </w:pPr>
      <w:r>
        <w:rPr>
          <w:rFonts w:ascii="Avenir Book" w:hAnsi="Avenir Book" w:cs="Arial"/>
          <w:b/>
          <w:bCs/>
        </w:rPr>
        <w:br w:type="page"/>
      </w:r>
    </w:p>
    <w:p w14:paraId="26E54AFD" w14:textId="2E3106A9" w:rsidR="00892AC4" w:rsidRPr="00504850" w:rsidRDefault="004E7DD4">
      <w:pPr>
        <w:rPr>
          <w:rFonts w:ascii="Avenir Book" w:hAnsi="Avenir Book" w:cs="Arial"/>
          <w:b/>
          <w:bCs/>
        </w:rPr>
      </w:pPr>
      <w:commentRangeStart w:id="0"/>
      <w:r w:rsidRPr="00504850">
        <w:rPr>
          <w:rFonts w:ascii="Avenir Book" w:hAnsi="Avenir Book" w:cs="Arial"/>
          <w:b/>
          <w:bCs/>
        </w:rPr>
        <w:lastRenderedPageBreak/>
        <w:t>Abstract</w:t>
      </w:r>
      <w:commentRangeEnd w:id="0"/>
      <w:r w:rsidR="00B84FC4">
        <w:rPr>
          <w:rStyle w:val="CommentReference"/>
          <w:rFonts w:asciiTheme="minorHAnsi" w:eastAsiaTheme="minorHAnsi" w:hAnsiTheme="minorHAnsi" w:cstheme="minorBidi"/>
          <w:kern w:val="2"/>
          <w:lang w:bidi="ar-SA"/>
          <w14:ligatures w14:val="standardContextual"/>
        </w:rPr>
        <w:commentReference w:id="0"/>
      </w:r>
    </w:p>
    <w:p w14:paraId="5DB9A9C7" w14:textId="5A46F497" w:rsidR="004E7DD4" w:rsidRPr="00504850" w:rsidRDefault="00406BFA" w:rsidP="00AD37D6">
      <w:pPr>
        <w:ind w:firstLine="720"/>
        <w:rPr>
          <w:rFonts w:ascii="Avenir Book" w:hAnsi="Avenir Book" w:cs="Arial"/>
        </w:rPr>
      </w:pPr>
      <w:r w:rsidRPr="00504850">
        <w:rPr>
          <w:rFonts w:ascii="Avenir Book" w:hAnsi="Avenir Book" w:cs="Arial"/>
        </w:rPr>
        <w:t xml:space="preserve">Coastal wetlands </w:t>
      </w:r>
      <w:r w:rsidR="003E70E7" w:rsidRPr="00504850">
        <w:rPr>
          <w:rFonts w:ascii="Avenir Book" w:hAnsi="Avenir Book" w:cs="Arial"/>
        </w:rPr>
        <w:t xml:space="preserve">sequester </w:t>
      </w:r>
      <w:commentRangeStart w:id="1"/>
      <w:r w:rsidR="00334F78" w:rsidRPr="00504850">
        <w:rPr>
          <w:rFonts w:ascii="Avenir Book" w:hAnsi="Avenir Book" w:cs="Arial"/>
        </w:rPr>
        <w:t>inordinate</w:t>
      </w:r>
      <w:commentRangeEnd w:id="1"/>
      <w:r w:rsidR="0031432A">
        <w:rPr>
          <w:rStyle w:val="CommentReference"/>
          <w:rFonts w:asciiTheme="minorHAnsi" w:eastAsiaTheme="minorHAnsi" w:hAnsiTheme="minorHAnsi" w:cstheme="minorBidi"/>
          <w:kern w:val="2"/>
          <w:lang w:bidi="ar-SA"/>
          <w14:ligatures w14:val="standardContextual"/>
        </w:rPr>
        <w:commentReference w:id="1"/>
      </w:r>
      <w:r w:rsidR="00334F78" w:rsidRPr="00504850">
        <w:rPr>
          <w:rFonts w:ascii="Avenir Book" w:hAnsi="Avenir Book" w:cs="Arial"/>
        </w:rPr>
        <w:t xml:space="preserve"> masses of </w:t>
      </w:r>
      <w:r w:rsidR="008202FF" w:rsidRPr="00504850">
        <w:rPr>
          <w:rFonts w:ascii="Avenir Book" w:hAnsi="Avenir Book" w:cs="Arial"/>
        </w:rPr>
        <w:t>nitrogen (</w:t>
      </w:r>
      <w:r w:rsidR="00AF2206" w:rsidRPr="00504850">
        <w:rPr>
          <w:rFonts w:ascii="Avenir Book" w:hAnsi="Avenir Book" w:cs="Arial"/>
        </w:rPr>
        <w:t>N</w:t>
      </w:r>
      <w:r w:rsidR="008202FF" w:rsidRPr="00504850">
        <w:rPr>
          <w:rFonts w:ascii="Avenir Book" w:hAnsi="Avenir Book" w:cs="Arial"/>
        </w:rPr>
        <w:t>)</w:t>
      </w:r>
      <w:r w:rsidR="008856F9">
        <w:rPr>
          <w:rFonts w:ascii="Avenir Book" w:hAnsi="Avenir Book" w:cs="Arial"/>
        </w:rPr>
        <w:t xml:space="preserve"> with implications for </w:t>
      </w:r>
      <w:r w:rsidR="00224AA6">
        <w:rPr>
          <w:rFonts w:ascii="Avenir Book" w:hAnsi="Avenir Book" w:cs="Arial"/>
        </w:rPr>
        <w:t xml:space="preserve">global </w:t>
      </w:r>
      <w:r w:rsidR="008856F9">
        <w:rPr>
          <w:rFonts w:ascii="Avenir Book" w:hAnsi="Avenir Book" w:cs="Arial"/>
        </w:rPr>
        <w:t xml:space="preserve">N cycling </w:t>
      </w:r>
      <w:r w:rsidR="00224AA6">
        <w:rPr>
          <w:rFonts w:ascii="Avenir Book" w:hAnsi="Avenir Book" w:cs="Arial"/>
        </w:rPr>
        <w:t xml:space="preserve">and </w:t>
      </w:r>
      <w:r w:rsidR="000806C6">
        <w:rPr>
          <w:rFonts w:ascii="Avenir Book" w:hAnsi="Avenir Book" w:cs="Arial"/>
        </w:rPr>
        <w:t xml:space="preserve">estuarine </w:t>
      </w:r>
      <w:r w:rsidR="00224AA6">
        <w:rPr>
          <w:rFonts w:ascii="Avenir Book" w:hAnsi="Avenir Book" w:cs="Arial"/>
        </w:rPr>
        <w:t>water quality</w:t>
      </w:r>
      <w:r w:rsidR="003E70E7" w:rsidRPr="00504850">
        <w:rPr>
          <w:rFonts w:ascii="Avenir Book" w:hAnsi="Avenir Book" w:cs="Arial"/>
        </w:rPr>
        <w:t xml:space="preserve">, </w:t>
      </w:r>
      <w:r w:rsidR="00D75032" w:rsidRPr="00504850">
        <w:rPr>
          <w:rFonts w:ascii="Avenir Book" w:hAnsi="Avenir Book" w:cs="Arial"/>
        </w:rPr>
        <w:t xml:space="preserve">yet the </w:t>
      </w:r>
      <w:r w:rsidR="00AD37D6" w:rsidRPr="00504850">
        <w:rPr>
          <w:rFonts w:ascii="Avenir Book" w:hAnsi="Avenir Book" w:cs="Arial"/>
        </w:rPr>
        <w:t>magnitude</w:t>
      </w:r>
      <w:r w:rsidR="00D75032" w:rsidRPr="00504850">
        <w:rPr>
          <w:rFonts w:ascii="Avenir Book" w:hAnsi="Avenir Book" w:cs="Arial"/>
        </w:rPr>
        <w:t xml:space="preserve"> of current uptake</w:t>
      </w:r>
      <w:r w:rsidR="00AF2206" w:rsidRPr="00504850">
        <w:rPr>
          <w:rFonts w:ascii="Avenir Book" w:hAnsi="Avenir Book" w:cs="Arial"/>
        </w:rPr>
        <w:t xml:space="preserve"> and </w:t>
      </w:r>
      <w:r w:rsidR="00D75032" w:rsidRPr="00504850">
        <w:rPr>
          <w:rFonts w:ascii="Avenir Book" w:hAnsi="Avenir Book" w:cs="Arial"/>
        </w:rPr>
        <w:t xml:space="preserve">the strength of future </w:t>
      </w:r>
      <w:r w:rsidR="00927EB9" w:rsidRPr="00504850">
        <w:rPr>
          <w:rFonts w:ascii="Avenir Book" w:hAnsi="Avenir Book" w:cs="Arial"/>
        </w:rPr>
        <w:t xml:space="preserve">N </w:t>
      </w:r>
      <w:proofErr w:type="spellStart"/>
      <w:r w:rsidR="00D75032" w:rsidRPr="00504850">
        <w:rPr>
          <w:rFonts w:ascii="Avenir Book" w:hAnsi="Avenir Book" w:cs="Arial"/>
        </w:rPr>
        <w:t>sinks</w:t>
      </w:r>
      <w:proofErr w:type="spellEnd"/>
      <w:r w:rsidR="00D75032" w:rsidRPr="00504850">
        <w:rPr>
          <w:rFonts w:ascii="Avenir Book" w:hAnsi="Avenir Book" w:cs="Arial"/>
        </w:rPr>
        <w:t xml:space="preserve"> remain uncertain</w:t>
      </w:r>
      <w:r w:rsidR="003E70E7" w:rsidRPr="00504850">
        <w:rPr>
          <w:rFonts w:ascii="Avenir Book" w:hAnsi="Avenir Book" w:cs="Arial"/>
        </w:rPr>
        <w:t xml:space="preserve">. </w:t>
      </w:r>
      <w:r w:rsidR="00050D6E">
        <w:rPr>
          <w:rFonts w:ascii="Avenir Book" w:hAnsi="Avenir Book" w:cs="Arial"/>
        </w:rPr>
        <w:t xml:space="preserve">Our goal was to estimate tidal wetland contribution to global rates of N burial and determine how those rates may change in the future. </w:t>
      </w:r>
      <w:r w:rsidR="00E7416E">
        <w:rPr>
          <w:rFonts w:ascii="Avenir Book" w:hAnsi="Avenir Book" w:cs="Arial"/>
        </w:rPr>
        <w:t xml:space="preserve">We </w:t>
      </w:r>
      <w:r w:rsidR="00793FA4">
        <w:rPr>
          <w:rFonts w:ascii="Avenir Book" w:hAnsi="Avenir Book" w:cs="Arial"/>
        </w:rPr>
        <w:t xml:space="preserve">assembled a database of tidal wetland soil [N] and found that </w:t>
      </w:r>
      <w:ins w:id="2" w:author="Josh Breithaupt" w:date="2024-01-26T15:40:00Z">
        <w:r w:rsidR="00AB671A">
          <w:rPr>
            <w:rFonts w:ascii="Avenir Book" w:hAnsi="Avenir Book" w:cs="Arial"/>
          </w:rPr>
          <w:t>C:</w:t>
        </w:r>
      </w:ins>
      <w:r w:rsidR="00793FA4">
        <w:rPr>
          <w:rFonts w:ascii="Avenir Book" w:hAnsi="Avenir Book" w:cs="Arial"/>
        </w:rPr>
        <w:t>N stoichiometry differed sharply between marshes and mangroves but remained remarkably consistent within each habitat type. We used these relationships to leverage extensive knowledge of carbon (C)</w:t>
      </w:r>
      <w:r w:rsidR="007969CE" w:rsidRPr="00504850">
        <w:rPr>
          <w:rFonts w:ascii="Avenir Book" w:hAnsi="Avenir Book" w:cs="Arial"/>
        </w:rPr>
        <w:t xml:space="preserve"> </w:t>
      </w:r>
      <w:r w:rsidR="00443E9C">
        <w:rPr>
          <w:rFonts w:ascii="Avenir Book" w:hAnsi="Avenir Book" w:cs="Arial"/>
        </w:rPr>
        <w:t>s</w:t>
      </w:r>
      <w:r w:rsidR="00793FA4">
        <w:rPr>
          <w:rFonts w:ascii="Avenir Book" w:hAnsi="Avenir Book" w:cs="Arial"/>
        </w:rPr>
        <w:t xml:space="preserve">tocks and </w:t>
      </w:r>
      <w:r w:rsidR="003E70E7" w:rsidRPr="00504850">
        <w:rPr>
          <w:rFonts w:ascii="Avenir Book" w:hAnsi="Avenir Book" w:cs="Arial"/>
        </w:rPr>
        <w:t>accumulation</w:t>
      </w:r>
      <w:r w:rsidR="00793FA4">
        <w:rPr>
          <w:rFonts w:ascii="Avenir Book" w:hAnsi="Avenir Book" w:cs="Arial"/>
        </w:rPr>
        <w:t xml:space="preserve"> </w:t>
      </w:r>
      <w:r w:rsidR="00443E9C">
        <w:rPr>
          <w:rFonts w:ascii="Avenir Book" w:hAnsi="Avenir Book" w:cs="Arial"/>
        </w:rPr>
        <w:t xml:space="preserve">rates </w:t>
      </w:r>
      <w:r w:rsidR="00793FA4">
        <w:rPr>
          <w:rFonts w:ascii="Avenir Book" w:hAnsi="Avenir Book" w:cs="Arial"/>
        </w:rPr>
        <w:t>to</w:t>
      </w:r>
      <w:r w:rsidR="003E70E7" w:rsidRPr="00504850">
        <w:rPr>
          <w:rFonts w:ascii="Avenir Book" w:hAnsi="Avenir Book" w:cs="Arial"/>
        </w:rPr>
        <w:t xml:space="preserve"> estimate that </w:t>
      </w:r>
      <w:r w:rsidR="005151C5" w:rsidRPr="00504850">
        <w:rPr>
          <w:rFonts w:ascii="Avenir Book" w:hAnsi="Avenir Book" w:cs="Arial"/>
        </w:rPr>
        <w:t xml:space="preserve">coastal </w:t>
      </w:r>
      <w:r w:rsidR="009140BF">
        <w:rPr>
          <w:rFonts w:ascii="Avenir Book" w:hAnsi="Avenir Book" w:cs="Arial"/>
        </w:rPr>
        <w:t>wetlands bury</w:t>
      </w:r>
      <w:r w:rsidR="003E70E7" w:rsidRPr="00504850">
        <w:rPr>
          <w:rFonts w:ascii="Avenir Book" w:hAnsi="Avenir Book" w:cs="Arial"/>
        </w:rPr>
        <w:t xml:space="preserve"> </w:t>
      </w:r>
      <w:commentRangeStart w:id="3"/>
      <w:r w:rsidR="009140BF">
        <w:rPr>
          <w:rFonts w:ascii="Avenir Book" w:hAnsi="Avenir Book" w:cs="Arial"/>
        </w:rPr>
        <w:t xml:space="preserve">2.7 </w:t>
      </w:r>
      <w:proofErr w:type="spellStart"/>
      <w:r w:rsidR="009140BF">
        <w:rPr>
          <w:rFonts w:ascii="Avenir Book" w:hAnsi="Avenir Book" w:cs="Arial"/>
        </w:rPr>
        <w:t>Tg</w:t>
      </w:r>
      <w:proofErr w:type="spellEnd"/>
      <w:r w:rsidR="009140BF">
        <w:rPr>
          <w:rFonts w:ascii="Avenir Book" w:hAnsi="Avenir Book" w:cs="Arial"/>
        </w:rPr>
        <w:t xml:space="preserve"> </w:t>
      </w:r>
      <w:r w:rsidR="00144757">
        <w:rPr>
          <w:rFonts w:ascii="Avenir Book" w:hAnsi="Avenir Book" w:cs="Arial"/>
        </w:rPr>
        <w:t xml:space="preserve">N </w:t>
      </w:r>
      <w:r w:rsidR="009140BF">
        <w:rPr>
          <w:rFonts w:ascii="Avenir Book" w:hAnsi="Avenir Book" w:cs="Arial"/>
        </w:rPr>
        <w:t>yr</w:t>
      </w:r>
      <w:r w:rsidR="009140BF" w:rsidRPr="009140BF">
        <w:rPr>
          <w:rFonts w:ascii="Avenir Book" w:hAnsi="Avenir Book" w:cs="Arial"/>
          <w:vertAlign w:val="superscript"/>
        </w:rPr>
        <w:t>-1</w:t>
      </w:r>
      <w:commentRangeEnd w:id="3"/>
      <w:r w:rsidR="00224AA6">
        <w:rPr>
          <w:rStyle w:val="CommentReference"/>
          <w:rFonts w:asciiTheme="minorHAnsi" w:eastAsiaTheme="minorHAnsi" w:hAnsiTheme="minorHAnsi" w:cstheme="minorBidi"/>
          <w:kern w:val="2"/>
          <w:lang w:bidi="ar-SA"/>
          <w14:ligatures w14:val="standardContextual"/>
        </w:rPr>
        <w:commentReference w:id="3"/>
      </w:r>
      <w:r w:rsidR="009140BF">
        <w:rPr>
          <w:rFonts w:ascii="Avenir Book" w:hAnsi="Avenir Book" w:cs="Arial"/>
        </w:rPr>
        <w:t xml:space="preserve">, accounting for </w:t>
      </w:r>
      <w:r w:rsidR="006F49D1">
        <w:rPr>
          <w:rFonts w:ascii="Avenir Book" w:hAnsi="Avenir Book" w:cs="Arial"/>
        </w:rPr>
        <w:t xml:space="preserve">up to </w:t>
      </w:r>
      <w:r w:rsidR="009140BF">
        <w:rPr>
          <w:rFonts w:ascii="Avenir Book" w:hAnsi="Avenir Book" w:cs="Arial"/>
        </w:rPr>
        <w:t>one-third</w:t>
      </w:r>
      <w:r w:rsidR="003E70E7" w:rsidRPr="00504850">
        <w:rPr>
          <w:rFonts w:ascii="Avenir Book" w:hAnsi="Avenir Book" w:cs="Arial"/>
        </w:rPr>
        <w:t xml:space="preserve"> of </w:t>
      </w:r>
      <w:commentRangeStart w:id="4"/>
      <w:commentRangeStart w:id="5"/>
      <w:r w:rsidR="008B2DE4" w:rsidRPr="00504850">
        <w:rPr>
          <w:rFonts w:ascii="Avenir Book" w:hAnsi="Avenir Book" w:cs="Arial"/>
        </w:rPr>
        <w:t>global</w:t>
      </w:r>
      <w:r w:rsidR="003E70E7" w:rsidRPr="00504850">
        <w:rPr>
          <w:rFonts w:ascii="Avenir Book" w:hAnsi="Avenir Book" w:cs="Arial"/>
        </w:rPr>
        <w:t xml:space="preserve"> N burial</w:t>
      </w:r>
      <w:commentRangeEnd w:id="4"/>
      <w:r w:rsidR="00AF3220">
        <w:rPr>
          <w:rStyle w:val="CommentReference"/>
          <w:rFonts w:asciiTheme="minorHAnsi" w:eastAsiaTheme="minorHAnsi" w:hAnsiTheme="minorHAnsi" w:cstheme="minorBidi"/>
          <w:kern w:val="2"/>
          <w:lang w:bidi="ar-SA"/>
          <w14:ligatures w14:val="standardContextual"/>
        </w:rPr>
        <w:commentReference w:id="4"/>
      </w:r>
      <w:commentRangeEnd w:id="5"/>
      <w:r w:rsidR="00BD6590">
        <w:rPr>
          <w:rStyle w:val="CommentReference"/>
          <w:rFonts w:asciiTheme="minorHAnsi" w:eastAsiaTheme="minorHAnsi" w:hAnsiTheme="minorHAnsi" w:cstheme="minorBidi"/>
          <w:kern w:val="2"/>
          <w:lang w:bidi="ar-SA"/>
          <w14:ligatures w14:val="standardContextual"/>
        </w:rPr>
        <w:commentReference w:id="5"/>
      </w:r>
      <w:r w:rsidR="00DD09F2" w:rsidRPr="00504850">
        <w:rPr>
          <w:rFonts w:ascii="Avenir Book" w:hAnsi="Avenir Book" w:cs="Arial"/>
        </w:rPr>
        <w:t xml:space="preserve">. </w:t>
      </w:r>
      <w:commentRangeStart w:id="6"/>
      <w:r w:rsidR="00DD09F2" w:rsidRPr="00504850">
        <w:rPr>
          <w:rFonts w:ascii="Avenir Book" w:hAnsi="Avenir Book" w:cs="Arial"/>
        </w:rPr>
        <w:t>The</w:t>
      </w:r>
      <w:r w:rsidR="005151C5" w:rsidRPr="00504850">
        <w:rPr>
          <w:rFonts w:ascii="Avenir Book" w:hAnsi="Avenir Book" w:cs="Arial"/>
        </w:rPr>
        <w:t xml:space="preserve"> </w:t>
      </w:r>
      <w:r w:rsidR="00443E9C">
        <w:rPr>
          <w:rFonts w:ascii="Avenir Book" w:hAnsi="Avenir Book" w:cs="Arial"/>
        </w:rPr>
        <w:t>rate</w:t>
      </w:r>
      <w:r w:rsidR="005151C5" w:rsidRPr="00504850">
        <w:rPr>
          <w:rFonts w:ascii="Avenir Book" w:hAnsi="Avenir Book" w:cs="Arial"/>
        </w:rPr>
        <w:t xml:space="preserve"> </w:t>
      </w:r>
      <w:r w:rsidR="00DD09F2" w:rsidRPr="00504850">
        <w:rPr>
          <w:rFonts w:ascii="Avenir Book" w:hAnsi="Avenir Book" w:cs="Arial"/>
        </w:rPr>
        <w:t xml:space="preserve">of </w:t>
      </w:r>
      <w:r w:rsidR="00AC60C8">
        <w:rPr>
          <w:rFonts w:ascii="Avenir Book" w:hAnsi="Avenir Book" w:cs="Arial"/>
        </w:rPr>
        <w:t>N</w:t>
      </w:r>
      <w:r w:rsidR="00DD09F2" w:rsidRPr="00504850">
        <w:rPr>
          <w:rFonts w:ascii="Avenir Book" w:hAnsi="Avenir Book" w:cs="Arial"/>
        </w:rPr>
        <w:t xml:space="preserve"> sequest</w:t>
      </w:r>
      <w:r w:rsidR="00443E9C">
        <w:rPr>
          <w:rFonts w:ascii="Avenir Book" w:hAnsi="Avenir Book" w:cs="Arial"/>
        </w:rPr>
        <w:t>ration</w:t>
      </w:r>
      <w:r w:rsidR="00DD09F2" w:rsidRPr="00504850">
        <w:rPr>
          <w:rFonts w:ascii="Avenir Book" w:hAnsi="Avenir Book" w:cs="Arial"/>
        </w:rPr>
        <w:t xml:space="preserve"> will</w:t>
      </w:r>
      <w:r w:rsidR="005151C5" w:rsidRPr="00504850">
        <w:rPr>
          <w:rFonts w:ascii="Avenir Book" w:hAnsi="Avenir Book" w:cs="Arial"/>
        </w:rPr>
        <w:t xml:space="preserve"> rise if wetlands </w:t>
      </w:r>
      <w:r w:rsidR="00DD09F2" w:rsidRPr="00504850">
        <w:rPr>
          <w:rFonts w:ascii="Avenir Book" w:hAnsi="Avenir Book" w:cs="Arial"/>
        </w:rPr>
        <w:t>build soil vertically</w:t>
      </w:r>
      <w:r w:rsidR="005151C5" w:rsidRPr="00504850">
        <w:rPr>
          <w:rFonts w:ascii="Avenir Book" w:hAnsi="Avenir Book" w:cs="Arial"/>
        </w:rPr>
        <w:t xml:space="preserve"> to </w:t>
      </w:r>
      <w:ins w:id="7" w:author="Krauss, Ken W" w:date="2024-01-15T16:37:00Z">
        <w:r w:rsidR="00224AA6">
          <w:rPr>
            <w:rFonts w:ascii="Avenir Book" w:hAnsi="Avenir Book" w:cs="Arial"/>
          </w:rPr>
          <w:t>better pace</w:t>
        </w:r>
      </w:ins>
      <w:del w:id="8" w:author="Krauss, Ken W" w:date="2024-01-15T16:37:00Z">
        <w:r w:rsidR="005151C5" w:rsidRPr="00504850">
          <w:rPr>
            <w:rFonts w:ascii="Avenir Book" w:hAnsi="Avenir Book" w:cs="Arial"/>
          </w:rPr>
          <w:delText xml:space="preserve">keep up </w:delText>
        </w:r>
        <w:r w:rsidR="00DD09F2" w:rsidRPr="00504850">
          <w:rPr>
            <w:rFonts w:ascii="Avenir Book" w:hAnsi="Avenir Book" w:cs="Arial"/>
          </w:rPr>
          <w:delText>with</w:delText>
        </w:r>
      </w:del>
      <w:r w:rsidR="00DD09F2" w:rsidRPr="00504850">
        <w:rPr>
          <w:rFonts w:ascii="Avenir Book" w:hAnsi="Avenir Book" w:cs="Arial"/>
        </w:rPr>
        <w:t xml:space="preserve"> accelerating sea level rise, </w:t>
      </w:r>
      <w:r w:rsidR="00E348AC" w:rsidRPr="00504850">
        <w:rPr>
          <w:rFonts w:ascii="Avenir Book" w:hAnsi="Avenir Book" w:cs="Arial"/>
        </w:rPr>
        <w:t>or are restored</w:t>
      </w:r>
      <w:r w:rsidR="00B41B26">
        <w:rPr>
          <w:rFonts w:ascii="Avenir Book" w:hAnsi="Avenir Book" w:cs="Arial"/>
        </w:rPr>
        <w:t xml:space="preserve"> on a large scale</w:t>
      </w:r>
      <w:commentRangeEnd w:id="6"/>
      <w:r w:rsidR="00FB5DFC">
        <w:rPr>
          <w:rStyle w:val="CommentReference"/>
          <w:rFonts w:asciiTheme="minorHAnsi" w:eastAsiaTheme="minorHAnsi" w:hAnsiTheme="minorHAnsi" w:cstheme="minorBidi"/>
          <w:kern w:val="2"/>
          <w:lang w:bidi="ar-SA"/>
          <w14:ligatures w14:val="standardContextual"/>
        </w:rPr>
        <w:commentReference w:id="6"/>
      </w:r>
      <w:r w:rsidR="00D75032" w:rsidRPr="00504850">
        <w:rPr>
          <w:rFonts w:ascii="Avenir Book" w:hAnsi="Avenir Book" w:cs="Arial"/>
        </w:rPr>
        <w:t xml:space="preserve">. However, </w:t>
      </w:r>
      <w:r w:rsidR="00AC60C8">
        <w:rPr>
          <w:rFonts w:ascii="Avenir Book" w:hAnsi="Avenir Book" w:cs="Arial"/>
        </w:rPr>
        <w:t xml:space="preserve">we estimate that coastal wetland soils contain </w:t>
      </w:r>
      <w:r w:rsidR="00443E9C">
        <w:rPr>
          <w:rFonts w:ascii="Avenir Book" w:hAnsi="Avenir Book" w:cs="Arial"/>
        </w:rPr>
        <w:t xml:space="preserve">roughly </w:t>
      </w:r>
      <w:r w:rsidR="00B41B26">
        <w:rPr>
          <w:rFonts w:ascii="Avenir Book" w:hAnsi="Avenir Book" w:cs="Arial"/>
        </w:rPr>
        <w:t>4</w:t>
      </w:r>
      <w:r w:rsidR="006E60C9">
        <w:rPr>
          <w:rFonts w:ascii="Avenir Book" w:hAnsi="Avenir Book" w:cs="Arial"/>
        </w:rPr>
        <w:t>0</w:t>
      </w:r>
      <w:r w:rsidR="00B41B26">
        <w:rPr>
          <w:rFonts w:ascii="Avenir Book" w:hAnsi="Avenir Book" w:cs="Arial"/>
        </w:rPr>
        <w:t>3</w:t>
      </w:r>
      <w:r w:rsidR="00AC60C8">
        <w:rPr>
          <w:rFonts w:ascii="Avenir Book" w:hAnsi="Avenir Book" w:cs="Arial"/>
        </w:rPr>
        <w:t xml:space="preserve"> </w:t>
      </w:r>
      <w:proofErr w:type="spellStart"/>
      <w:r w:rsidR="00AC60C8">
        <w:rPr>
          <w:rFonts w:ascii="Avenir Book" w:hAnsi="Avenir Book" w:cs="Arial"/>
        </w:rPr>
        <w:t>Tg</w:t>
      </w:r>
      <w:proofErr w:type="spellEnd"/>
      <w:r w:rsidR="00AC60C8">
        <w:rPr>
          <w:rFonts w:ascii="Avenir Book" w:hAnsi="Avenir Book" w:cs="Arial"/>
        </w:rPr>
        <w:t xml:space="preserve"> N to 1 m depth, and some fraction of that will</w:t>
      </w:r>
      <w:r w:rsidR="00DD09F2" w:rsidRPr="00504850">
        <w:rPr>
          <w:rFonts w:ascii="Avenir Book" w:hAnsi="Avenir Book" w:cs="Arial"/>
        </w:rPr>
        <w:t xml:space="preserve"> be released </w:t>
      </w:r>
      <w:r w:rsidR="00443E9C">
        <w:rPr>
          <w:rFonts w:ascii="Avenir Book" w:hAnsi="Avenir Book" w:cs="Arial"/>
        </w:rPr>
        <w:t xml:space="preserve">from </w:t>
      </w:r>
      <w:commentRangeStart w:id="9"/>
      <w:r w:rsidR="00443E9C">
        <w:rPr>
          <w:rFonts w:ascii="Avenir Book" w:hAnsi="Avenir Book" w:cs="Arial"/>
        </w:rPr>
        <w:t>collapsing</w:t>
      </w:r>
      <w:r w:rsidR="00DD09F2" w:rsidRPr="00504850">
        <w:rPr>
          <w:rFonts w:ascii="Avenir Book" w:hAnsi="Avenir Book" w:cs="Arial"/>
        </w:rPr>
        <w:t xml:space="preserve"> wetland</w:t>
      </w:r>
      <w:r w:rsidR="00317894" w:rsidRPr="00504850">
        <w:rPr>
          <w:rFonts w:ascii="Avenir Book" w:hAnsi="Avenir Book" w:cs="Arial"/>
        </w:rPr>
        <w:t>s</w:t>
      </w:r>
      <w:commentRangeEnd w:id="9"/>
      <w:r w:rsidR="00224AA6">
        <w:rPr>
          <w:rStyle w:val="CommentReference"/>
          <w:rFonts w:asciiTheme="minorHAnsi" w:eastAsiaTheme="minorHAnsi" w:hAnsiTheme="minorHAnsi" w:cstheme="minorBidi"/>
          <w:kern w:val="2"/>
          <w:lang w:bidi="ar-SA"/>
          <w14:ligatures w14:val="standardContextual"/>
        </w:rPr>
        <w:commentReference w:id="9"/>
      </w:r>
      <w:r w:rsidR="00443E9C">
        <w:rPr>
          <w:rFonts w:ascii="Avenir Book" w:hAnsi="Avenir Book" w:cs="Arial"/>
        </w:rPr>
        <w:t>,</w:t>
      </w:r>
      <w:r w:rsidR="006E60C9">
        <w:rPr>
          <w:rFonts w:ascii="Avenir Book" w:hAnsi="Avenir Book" w:cs="Arial"/>
        </w:rPr>
        <w:t xml:space="preserve"> exacerbating coastal pollution</w:t>
      </w:r>
      <w:r w:rsidR="003E70E7" w:rsidRPr="00504850">
        <w:rPr>
          <w:rFonts w:ascii="Avenir Book" w:hAnsi="Avenir Book" w:cs="Arial"/>
        </w:rPr>
        <w:t xml:space="preserve">. </w:t>
      </w:r>
      <w:commentRangeStart w:id="10"/>
      <w:commentRangeStart w:id="11"/>
      <w:r w:rsidR="003C7FD1">
        <w:rPr>
          <w:rFonts w:ascii="Avenir Book" w:hAnsi="Avenir Book" w:cs="Arial"/>
        </w:rPr>
        <w:t xml:space="preserve">We posit </w:t>
      </w:r>
      <w:r w:rsidR="006E60C9">
        <w:rPr>
          <w:rFonts w:ascii="Avenir Book" w:hAnsi="Avenir Book" w:cs="Arial"/>
        </w:rPr>
        <w:t>that the consequences of changes in</w:t>
      </w:r>
      <w:r w:rsidR="003C7FD1">
        <w:rPr>
          <w:rFonts w:ascii="Avenir Book" w:hAnsi="Avenir Book" w:cs="Arial"/>
        </w:rPr>
        <w:t xml:space="preserve"> </w:t>
      </w:r>
      <w:r w:rsidR="006E60C9">
        <w:rPr>
          <w:rFonts w:ascii="Avenir Book" w:hAnsi="Avenir Book" w:cs="Arial"/>
        </w:rPr>
        <w:t>blue N</w:t>
      </w:r>
      <w:r w:rsidR="003C7FD1">
        <w:rPr>
          <w:rFonts w:ascii="Avenir Book" w:hAnsi="Avenir Book" w:cs="Arial"/>
        </w:rPr>
        <w:t xml:space="preserve"> </w:t>
      </w:r>
      <w:r w:rsidR="00793FA4">
        <w:rPr>
          <w:rFonts w:ascii="Avenir Book" w:hAnsi="Avenir Book" w:cs="Arial"/>
        </w:rPr>
        <w:t xml:space="preserve">for ecosystem functioning </w:t>
      </w:r>
      <w:r w:rsidR="006E60C9">
        <w:rPr>
          <w:rFonts w:ascii="Avenir Book" w:hAnsi="Avenir Book" w:cs="Arial"/>
        </w:rPr>
        <w:t>rival those of blue C</w:t>
      </w:r>
      <w:commentRangeEnd w:id="10"/>
      <w:ins w:id="12" w:author="Craft, Christopher B" w:date="2024-02-02T07:55:00Z">
        <w:r w:rsidR="003C7FD1">
          <w:rPr>
            <w:rFonts w:ascii="Avenir Book" w:hAnsi="Avenir Book" w:cs="Arial"/>
          </w:rPr>
          <w:t>.</w:t>
        </w:r>
      </w:ins>
      <w:commentRangeEnd w:id="11"/>
      <w:ins w:id="13" w:author="Craft, Christopher B" w:date="2024-02-02T07:56:00Z">
        <w:r w:rsidR="00224AA6">
          <w:rPr>
            <w:rStyle w:val="CommentReference"/>
            <w:rFonts w:asciiTheme="minorHAnsi" w:eastAsiaTheme="minorHAnsi" w:hAnsiTheme="minorHAnsi" w:cstheme="minorBidi"/>
            <w:kern w:val="2"/>
            <w:lang w:bidi="ar-SA"/>
            <w14:ligatures w14:val="standardContextual"/>
          </w:rPr>
          <w:commentReference w:id="10"/>
        </w:r>
        <w:r w:rsidR="00FB5DFC">
          <w:rPr>
            <w:rStyle w:val="CommentReference"/>
            <w:rFonts w:asciiTheme="minorHAnsi" w:eastAsiaTheme="minorHAnsi" w:hAnsiTheme="minorHAnsi" w:cstheme="minorBidi"/>
            <w:kern w:val="2"/>
            <w:lang w:bidi="ar-SA"/>
            <w14:ligatures w14:val="standardContextual"/>
          </w:rPr>
          <w:commentReference w:id="11"/>
        </w:r>
      </w:ins>
    </w:p>
    <w:p w14:paraId="6725B7EC" w14:textId="77777777" w:rsidR="004E7DD4" w:rsidRPr="00504850" w:rsidRDefault="004E7DD4">
      <w:pPr>
        <w:rPr>
          <w:rFonts w:ascii="Avenir Book" w:hAnsi="Avenir Book" w:cs="Arial"/>
        </w:rPr>
      </w:pPr>
    </w:p>
    <w:p w14:paraId="4F04F38D" w14:textId="34C3E356" w:rsidR="004E7DD4" w:rsidRPr="00504850" w:rsidRDefault="00E348AC" w:rsidP="0014385F">
      <w:pPr>
        <w:rPr>
          <w:rFonts w:ascii="Avenir Book" w:hAnsi="Avenir Book" w:cs="Arial"/>
          <w:b/>
          <w:bCs/>
        </w:rPr>
      </w:pPr>
      <w:r w:rsidRPr="00504850">
        <w:rPr>
          <w:rFonts w:ascii="Avenir Book" w:hAnsi="Avenir Book" w:cs="Arial"/>
          <w:b/>
          <w:bCs/>
        </w:rPr>
        <w:t>Intro</w:t>
      </w:r>
      <w:r w:rsidR="00DE6C06" w:rsidRPr="00504850">
        <w:rPr>
          <w:rFonts w:ascii="Avenir Book" w:hAnsi="Avenir Book" w:cs="Arial"/>
          <w:b/>
          <w:bCs/>
        </w:rPr>
        <w:t>duction</w:t>
      </w:r>
    </w:p>
    <w:p w14:paraId="4CEB6610" w14:textId="46AC47B0" w:rsidR="00AD37D6" w:rsidRPr="00504850" w:rsidRDefault="00E348AC" w:rsidP="00AD37D6">
      <w:pPr>
        <w:ind w:firstLine="720"/>
        <w:rPr>
          <w:rFonts w:ascii="Avenir Book" w:hAnsi="Avenir Book" w:cs="Arial"/>
        </w:rPr>
      </w:pPr>
      <w:r w:rsidRPr="00504850">
        <w:rPr>
          <w:rFonts w:ascii="Avenir Book" w:hAnsi="Avenir Book" w:cs="Arial"/>
        </w:rPr>
        <w:t>R</w:t>
      </w:r>
      <w:r w:rsidR="00DF1580" w:rsidRPr="00504850">
        <w:rPr>
          <w:rFonts w:ascii="Avenir Book" w:hAnsi="Avenir Book" w:cs="Arial"/>
        </w:rPr>
        <w:t xml:space="preserve">ecent </w:t>
      </w:r>
      <w:r w:rsidR="00EF4D19" w:rsidRPr="00504850">
        <w:rPr>
          <w:rFonts w:ascii="Avenir Book" w:hAnsi="Avenir Book" w:cs="Arial"/>
        </w:rPr>
        <w:t xml:space="preserve">eutrophication </w:t>
      </w:r>
      <w:r w:rsidR="00DF1580" w:rsidRPr="00504850">
        <w:rPr>
          <w:rFonts w:ascii="Avenir Book" w:hAnsi="Avenir Book" w:cs="Arial"/>
        </w:rPr>
        <w:t xml:space="preserve">crises such as </w:t>
      </w:r>
      <w:r w:rsidR="003C7FD1">
        <w:rPr>
          <w:rFonts w:ascii="Avenir Book" w:hAnsi="Avenir Book" w:cs="Arial"/>
        </w:rPr>
        <w:t xml:space="preserve">persistent </w:t>
      </w:r>
      <w:r w:rsidR="00DF1580" w:rsidRPr="00504850">
        <w:rPr>
          <w:rFonts w:ascii="Avenir Book" w:hAnsi="Avenir Book" w:cs="Arial"/>
        </w:rPr>
        <w:t>red tide</w:t>
      </w:r>
      <w:r w:rsidR="003C7FD1">
        <w:rPr>
          <w:rFonts w:ascii="Avenir Book" w:hAnsi="Avenir Book" w:cs="Arial"/>
        </w:rPr>
        <w:t>s</w:t>
      </w:r>
      <w:r w:rsidR="00DF1580" w:rsidRPr="00504850">
        <w:rPr>
          <w:rFonts w:ascii="Avenir Book" w:hAnsi="Avenir Book" w:cs="Arial"/>
        </w:rPr>
        <w:t xml:space="preserve"> </w:t>
      </w:r>
      <w:r w:rsidR="00933581" w:rsidRPr="00504850">
        <w:rPr>
          <w:rFonts w:ascii="Avenir Book" w:hAnsi="Avenir Book" w:cs="Arial"/>
        </w:rPr>
        <w:t>along the</w:t>
      </w:r>
      <w:r w:rsidR="00DF1580" w:rsidRPr="00504850">
        <w:rPr>
          <w:rFonts w:ascii="Avenir Book" w:hAnsi="Avenir Book" w:cs="Arial"/>
        </w:rPr>
        <w:t xml:space="preserve"> Florida </w:t>
      </w:r>
      <w:r w:rsidR="00E84F5C">
        <w:rPr>
          <w:rFonts w:ascii="Avenir Book" w:hAnsi="Avenir Book" w:cs="Arial"/>
        </w:rPr>
        <w:t xml:space="preserve">Gulf </w:t>
      </w:r>
      <w:r w:rsidR="00933581" w:rsidRPr="00504850">
        <w:rPr>
          <w:rFonts w:ascii="Avenir Book" w:hAnsi="Avenir Book" w:cs="Arial"/>
        </w:rPr>
        <w:t xml:space="preserve">coast </w:t>
      </w:r>
      <w:r w:rsidR="00DF1580" w:rsidRPr="00504850">
        <w:rPr>
          <w:rFonts w:ascii="Avenir Book" w:hAnsi="Avenir Book" w:cs="Arial"/>
        </w:rPr>
        <w:t xml:space="preserve">and the </w:t>
      </w:r>
      <w:r w:rsidR="00EF4D19" w:rsidRPr="00504850">
        <w:rPr>
          <w:rFonts w:ascii="Avenir Book" w:hAnsi="Avenir Book" w:cs="Arial"/>
        </w:rPr>
        <w:t>extensive</w:t>
      </w:r>
      <w:r w:rsidR="00DF1580" w:rsidRPr="00504850">
        <w:rPr>
          <w:rFonts w:ascii="Avenir Book" w:hAnsi="Avenir Book" w:cs="Arial"/>
        </w:rPr>
        <w:t xml:space="preserve"> sargassum bloom </w:t>
      </w:r>
      <w:r w:rsidR="0062389F" w:rsidRPr="00504850">
        <w:rPr>
          <w:rFonts w:ascii="Avenir Book" w:hAnsi="Avenir Book" w:cs="Arial"/>
        </w:rPr>
        <w:t>in</w:t>
      </w:r>
      <w:r w:rsidR="00DF1580" w:rsidRPr="00504850">
        <w:rPr>
          <w:rFonts w:ascii="Avenir Book" w:hAnsi="Avenir Book" w:cs="Arial"/>
        </w:rPr>
        <w:t xml:space="preserve"> the </w:t>
      </w:r>
      <w:r w:rsidR="0062389F" w:rsidRPr="00504850">
        <w:rPr>
          <w:rFonts w:ascii="Avenir Book" w:hAnsi="Avenir Book" w:cs="Arial"/>
        </w:rPr>
        <w:t xml:space="preserve">tropical </w:t>
      </w:r>
      <w:r w:rsidR="00DF1580" w:rsidRPr="00504850">
        <w:rPr>
          <w:rFonts w:ascii="Avenir Book" w:hAnsi="Avenir Book" w:cs="Arial"/>
        </w:rPr>
        <w:t>Atlanti</w:t>
      </w:r>
      <w:r w:rsidR="00130BED" w:rsidRPr="00504850">
        <w:rPr>
          <w:rFonts w:ascii="Avenir Book" w:hAnsi="Avenir Book" w:cs="Arial"/>
        </w:rPr>
        <w:t xml:space="preserve">c </w:t>
      </w:r>
      <w:r w:rsidR="00EF4D19" w:rsidRPr="00504850">
        <w:rPr>
          <w:rFonts w:ascii="Avenir Book" w:hAnsi="Avenir Book" w:cs="Arial"/>
        </w:rPr>
        <w:t xml:space="preserve">are linked to escalating nutrient runoff from land </w:t>
      </w:r>
      <w:r w:rsidR="00130BED" w:rsidRPr="00504850">
        <w:rPr>
          <w:rFonts w:ascii="Avenir Book" w:hAnsi="Avenir Book" w:cs="Arial"/>
        </w:rPr>
        <w:fldChar w:fldCharType="begin"/>
      </w:r>
      <w:r w:rsidR="002E61B0">
        <w:rPr>
          <w:rFonts w:ascii="Avenir Book" w:hAnsi="Avenir Book" w:cs="Arial"/>
        </w:rPr>
        <w:instrText xml:space="preserve"> ADDIN ZOTERO_ITEM CSL_CITATION {"citationID":"3RAGmNwJ","properties":{"formattedCitation":"(Brewton et al., 2022; M. Wang et al., 2019)","plainCitation":"(Brewton et al., 2022; M. Wang et al., 2019)","noteIndex":0},"citationItems":[{"id":2559,"uris":["http://zotero.org/users/2451062/items/RGESDWBC"],"itemData":{"id":2559,"type":"article-journal","container-title":"Science of The Total Environment","note":"publisher: Elsevier","page":"155319","source":"Google Scholar","title":"Septic system–groundwater–surface water couplings in waterfront communities contribute to harmful algal blooms in Southwest Florida","volume":"837","author":[{"family":"Brewton","given":"Rachel A."},{"family":"Kreiger","given":"Lisa B."},{"family":"Tyre","given":"Kevin N."},{"family":"Baladi","given":"Diana"},{"family":"Wilking","given":"Lynn E."},{"family":"Herren","given":"Laura W."},{"family":"Lapointe","given":"Brian E."}],"issued":{"date-parts":[["2022"]]}}},{"id":2561,"uris":["http://zotero.org/users/2451062/items/8U3389ZE"],"itemData":{"id":2561,"type":"article-journal","abstract":"The biggest bloom\n            \n              Floating mats of\n              Sargassum\n              seaweed in the center of the North Atlantic were first reported by Christopher Columbus in the 15th century. These mats, although abundant, have until recently been limited and discontinuous. However, Wang\n              et al.\n              report that, since 2011, the mats have increased in density and aerial extent to generate a 8850-kilometer-long belt that extends from West Africa to the Caribbean Sea and Gulf of Mexico (see the Perspective by Gower and King). This represents the world's largest macroalgal bloom. Such recurrent blooms may become the new normal.\n            \n            \n              Science\n              , this issue p.\n              83\n              ; see also p.\n              27\n            \n          , \n            A recurrent Sargassum seaweed belt extending from West Africa to the Gulf of Mexico has developed.\n          , \n            \n              Pelagic\n              Sargassum\n              is abundant in the Sargasso Sea, but a recurrent great Atlantic\n              Sargassum\n              belt (GASB) has been observed in satellite imagery since 2011, often extending from West Africa to the Gulf of Mexico. In June 2018, the 8850-kilometer GASB contained &gt;20 million metric tons of\n              Sargassum\n              biomass. The spatial distribution of the GASB is mostly driven by ocean circulation. The bloom of 2011 might be a result of Amazon River discharge in previous years, but recent increases and interannual variability after 2011 appear to be driven by upwelling off West Africa during boreal winter and by Amazon River discharge during spring and summer, indicating a possible regime shift and raising the possibility that recurrent blooms in the tropical Atlantic and Caribbean Sea may become the new norm.","container-title":"Science","DOI":"10.1126/science.aaw7912","ISSN":"0036-8075, 1095-9203","issue":"6448","journalAbbreviation":"Science","language":"en","page":"83-87","source":"DOI.org (Crossref)","title":"The great Atlantic &lt;i&gt;Sargassum&lt;/i&gt; belt","volume":"365","author":[{"family":"Wang","given":"Mengqiu"},{"family":"Hu","given":"Chuanmin"},{"family":"Barnes","given":"Brian B."},{"family":"Mitchum","given":"Gary"},{"family":"Lapointe","given":"Brian"},{"family":"Montoya","given":"Joseph P."}],"issued":{"date-parts":[["2019",7,5]]}}}],"schema":"https://github.com/citation-style-language/schema/raw/master/csl-citation.json"} </w:instrText>
      </w:r>
      <w:r w:rsidR="00130BED" w:rsidRPr="00504850">
        <w:rPr>
          <w:rFonts w:ascii="Avenir Book" w:hAnsi="Avenir Book" w:cs="Arial"/>
        </w:rPr>
        <w:fldChar w:fldCharType="separate"/>
      </w:r>
      <w:r w:rsidR="002E61B0">
        <w:rPr>
          <w:rFonts w:ascii="Avenir Book" w:hAnsi="Avenir Book" w:cs="Arial"/>
        </w:rPr>
        <w:t>(Brewton et al., 2022; M. Wang et al., 2019)</w:t>
      </w:r>
      <w:r w:rsidR="00130BED" w:rsidRPr="00504850">
        <w:rPr>
          <w:rFonts w:ascii="Avenir Book" w:hAnsi="Avenir Book" w:cs="Arial"/>
        </w:rPr>
        <w:fldChar w:fldCharType="end"/>
      </w:r>
      <w:r w:rsidR="007969CE" w:rsidRPr="00504850">
        <w:rPr>
          <w:rFonts w:ascii="Avenir Book" w:hAnsi="Avenir Book" w:cs="Arial"/>
        </w:rPr>
        <w:t>.</w:t>
      </w:r>
      <w:r w:rsidR="00DF1580" w:rsidRPr="00504850">
        <w:rPr>
          <w:rFonts w:ascii="Avenir Book" w:hAnsi="Avenir Book" w:cs="Arial"/>
        </w:rPr>
        <w:t xml:space="preserve"> </w:t>
      </w:r>
      <w:r w:rsidR="00885436" w:rsidRPr="00504850">
        <w:rPr>
          <w:rFonts w:ascii="Avenir Book" w:hAnsi="Avenir Book" w:cs="Arial"/>
        </w:rPr>
        <w:t xml:space="preserve">Despite large increases in anthropogenic reactive </w:t>
      </w:r>
      <w:r w:rsidR="00F87EE0" w:rsidRPr="00504850">
        <w:rPr>
          <w:rFonts w:ascii="Avenir Book" w:hAnsi="Avenir Book" w:cs="Arial"/>
        </w:rPr>
        <w:t>N</w:t>
      </w:r>
      <w:r w:rsidR="003C470B" w:rsidRPr="00504850">
        <w:rPr>
          <w:rFonts w:ascii="Avenir Book" w:hAnsi="Avenir Book" w:cs="Arial"/>
        </w:rPr>
        <w:t xml:space="preserve"> </w:t>
      </w:r>
      <w:r w:rsidR="00EF4D19" w:rsidRPr="00504850">
        <w:rPr>
          <w:rFonts w:ascii="Avenir Book" w:hAnsi="Avenir Book" w:cs="Arial"/>
        </w:rPr>
        <w:t xml:space="preserve">production </w:t>
      </w:r>
      <w:r w:rsidR="003C470B" w:rsidRPr="00504850">
        <w:rPr>
          <w:rFonts w:ascii="Avenir Book" w:hAnsi="Avenir Book" w:cs="Arial"/>
        </w:rPr>
        <w:t>over the last century</w:t>
      </w:r>
      <w:r w:rsidR="007969CE" w:rsidRPr="00504850">
        <w:rPr>
          <w:rFonts w:ascii="Avenir Book" w:hAnsi="Avenir Book" w:cs="Arial"/>
        </w:rPr>
        <w:t xml:space="preserve"> </w:t>
      </w:r>
      <w:r w:rsidR="007969CE" w:rsidRPr="00504850">
        <w:rPr>
          <w:rFonts w:ascii="Avenir Book" w:hAnsi="Avenir Book" w:cs="Arial"/>
        </w:rPr>
        <w:fldChar w:fldCharType="begin"/>
      </w:r>
      <w:r w:rsidR="007969CE" w:rsidRPr="00504850">
        <w:rPr>
          <w:rFonts w:ascii="Avenir Book" w:hAnsi="Avenir Book" w:cs="Arial"/>
        </w:rPr>
        <w:instrText xml:space="preserve"> ADDIN ZOTERO_ITEM CSL_CITATION {"citationID":"oDnnNcko","properties":{"formattedCitation":"(Gruber &amp; Galloway, 2008)","plainCitation":"(Gruber &amp; Galloway, 2008)","noteIndex":0},"citationItems":[{"id":2564,"uris":["http://zotero.org/users/2451062/items/TNZUC3P6"],"itemData":{"id":2564,"type":"article-journal","container-title":"Nature","issue":"7176","note":"publisher: Nature Publishing Group UK London","page":"293–296","source":"Google Scholar","title":"An Earth-system perspective of the global nitrogen cycle","volume":"451","author":[{"family":"Gruber","given":"Nicolas"},{"family":"Galloway","given":"James N."}],"issued":{"date-parts":[["2008"]]}}}],"schema":"https://github.com/citation-style-language/schema/raw/master/csl-citation.json"} </w:instrText>
      </w:r>
      <w:r w:rsidR="007969CE" w:rsidRPr="00504850">
        <w:rPr>
          <w:rFonts w:ascii="Avenir Book" w:hAnsi="Avenir Book" w:cs="Arial"/>
        </w:rPr>
        <w:fldChar w:fldCharType="separate"/>
      </w:r>
      <w:r w:rsidR="007969CE" w:rsidRPr="00504850">
        <w:rPr>
          <w:rFonts w:ascii="Avenir Book" w:hAnsi="Avenir Book" w:cs="Arial"/>
          <w:noProof/>
        </w:rPr>
        <w:t>(Gruber &amp; Galloway, 2008)</w:t>
      </w:r>
      <w:r w:rsidR="007969CE" w:rsidRPr="00504850">
        <w:rPr>
          <w:rFonts w:ascii="Avenir Book" w:hAnsi="Avenir Book" w:cs="Arial"/>
        </w:rPr>
        <w:fldChar w:fldCharType="end"/>
      </w:r>
      <w:r w:rsidR="00885436" w:rsidRPr="00504850">
        <w:rPr>
          <w:rFonts w:ascii="Avenir Book" w:hAnsi="Avenir Book" w:cs="Arial"/>
        </w:rPr>
        <w:t xml:space="preserve">, </w:t>
      </w:r>
      <w:r w:rsidR="00F87EE0" w:rsidRPr="00504850">
        <w:rPr>
          <w:rFonts w:ascii="Avenir Book" w:hAnsi="Avenir Book" w:cs="Arial"/>
        </w:rPr>
        <w:t>N</w:t>
      </w:r>
      <w:r w:rsidR="00885436" w:rsidRPr="00504850">
        <w:rPr>
          <w:rFonts w:ascii="Avenir Book" w:hAnsi="Avenir Book" w:cs="Arial"/>
        </w:rPr>
        <w:t xml:space="preserve"> availability may be declining in many terrestrial ecosystems</w:t>
      </w:r>
      <w:r w:rsidR="00EF4D19" w:rsidRPr="00504850">
        <w:rPr>
          <w:rFonts w:ascii="Avenir Book" w:hAnsi="Avenir Book" w:cs="Arial"/>
        </w:rPr>
        <w:t xml:space="preserve"> owing to other anthropogenic forces</w:t>
      </w:r>
      <w:r w:rsidR="00AD37D6" w:rsidRPr="00504850">
        <w:rPr>
          <w:rFonts w:ascii="Avenir Book" w:hAnsi="Avenir Book" w:cs="Arial"/>
        </w:rPr>
        <w:t xml:space="preserve"> such as climate change and rising </w:t>
      </w:r>
      <w:r w:rsidR="00546847">
        <w:rPr>
          <w:rFonts w:ascii="Avenir Book" w:hAnsi="Avenir Book" w:cs="Arial"/>
        </w:rPr>
        <w:t xml:space="preserve">atmospheric </w:t>
      </w:r>
      <w:r w:rsidR="00AD37D6" w:rsidRPr="00504850">
        <w:rPr>
          <w:rFonts w:ascii="Avenir Book" w:hAnsi="Avenir Book" w:cs="Arial"/>
        </w:rPr>
        <w:t>CO</w:t>
      </w:r>
      <w:r w:rsidR="00AD37D6" w:rsidRPr="00504850">
        <w:rPr>
          <w:rFonts w:ascii="Avenir Book" w:hAnsi="Avenir Book" w:cs="Arial"/>
          <w:vertAlign w:val="subscript"/>
        </w:rPr>
        <w:t>2</w:t>
      </w:r>
      <w:r w:rsidR="00AD37D6" w:rsidRPr="00504850">
        <w:rPr>
          <w:rFonts w:ascii="Avenir Book" w:hAnsi="Avenir Book" w:cs="Arial"/>
        </w:rPr>
        <w:t>,</w:t>
      </w:r>
      <w:r w:rsidR="00EF4D19" w:rsidRPr="00504850">
        <w:rPr>
          <w:rFonts w:ascii="Avenir Book" w:hAnsi="Avenir Book" w:cs="Arial"/>
        </w:rPr>
        <w:t xml:space="preserve"> potentially </w:t>
      </w:r>
      <w:r w:rsidR="00885436" w:rsidRPr="00504850">
        <w:rPr>
          <w:rFonts w:ascii="Avenir Book" w:hAnsi="Avenir Book" w:cs="Arial"/>
        </w:rPr>
        <w:t xml:space="preserve">reducing </w:t>
      </w:r>
      <w:r w:rsidR="00EF4D19" w:rsidRPr="00504850">
        <w:rPr>
          <w:rFonts w:ascii="Avenir Book" w:hAnsi="Avenir Book" w:cs="Arial"/>
        </w:rPr>
        <w:t xml:space="preserve">N </w:t>
      </w:r>
      <w:r w:rsidR="00885436" w:rsidRPr="00504850">
        <w:rPr>
          <w:rFonts w:ascii="Avenir Book" w:hAnsi="Avenir Book" w:cs="Arial"/>
        </w:rPr>
        <w:t xml:space="preserve">runoff in some </w:t>
      </w:r>
      <w:r w:rsidR="00C372FD" w:rsidRPr="00504850">
        <w:rPr>
          <w:rFonts w:ascii="Avenir Book" w:hAnsi="Avenir Book" w:cs="Arial"/>
        </w:rPr>
        <w:t>regions</w:t>
      </w:r>
      <w:r w:rsidR="003C470B" w:rsidRPr="00504850">
        <w:rPr>
          <w:rFonts w:ascii="Avenir Book" w:hAnsi="Avenir Book" w:cs="Arial"/>
        </w:rPr>
        <w:t xml:space="preserve"> </w:t>
      </w:r>
      <w:r w:rsidR="003C470B" w:rsidRPr="00504850">
        <w:rPr>
          <w:rFonts w:ascii="Avenir Book" w:hAnsi="Avenir Book" w:cs="Arial"/>
        </w:rPr>
        <w:fldChar w:fldCharType="begin"/>
      </w:r>
      <w:r w:rsidR="007D225C" w:rsidRPr="00504850">
        <w:rPr>
          <w:rFonts w:ascii="Avenir Book" w:hAnsi="Avenir Book" w:cs="Arial"/>
        </w:rPr>
        <w:instrText xml:space="preserve"> ADDIN ZOTERO_ITEM CSL_CITATION {"citationID":"SZLkgEqF","properties":{"formattedCitation":"(Mason et al., 2022)","plainCitation":"(Mason et al., 2022)","noteIndex":0},"citationItems":[{"id":2494,"uris":["http://zotero.org/users/2451062/items/8SQFX3XW"],"itemData":{"id":2494,"type":"article-journal","container-title":"Science","issue":"6590","note":"publisher: American Association for the Advancement of Science","page":"eabh3767","source":"Google Scholar","title":"Evidence, causes, and consequences of declining nitrogen availability in terrestrial ecosystems","volume":"376","author":[{"family":"Mason","given":"Rachel E."},{"family":"Craine","given":"Joseph M."},{"family":"Lany","given":"Nina K."},{"family":"Jonard","given":"Mathieu"},{"family":"Ollinger","given":"Scott V."},{"family":"Groffman","given":"Peter M."},{"family":"Fulweiler","given":"Robinson W."},{"family":"Angerer","given":"Jay"},{"family":"Read","given":"Quentin D."},{"family":"Reich","given":"Peter B."}],"issued":{"date-parts":[["2022"]]}}}],"schema":"https://github.com/citation-style-language/schema/raw/master/csl-citation.json"} </w:instrText>
      </w:r>
      <w:r w:rsidR="003C470B" w:rsidRPr="00504850">
        <w:rPr>
          <w:rFonts w:ascii="Avenir Book" w:hAnsi="Avenir Book" w:cs="Arial"/>
        </w:rPr>
        <w:fldChar w:fldCharType="separate"/>
      </w:r>
      <w:r w:rsidR="007D225C" w:rsidRPr="00504850">
        <w:rPr>
          <w:rFonts w:ascii="Avenir Book" w:hAnsi="Avenir Book" w:cs="Arial"/>
        </w:rPr>
        <w:t>(Mason et al., 2022)</w:t>
      </w:r>
      <w:r w:rsidR="003C470B" w:rsidRPr="00504850">
        <w:rPr>
          <w:rFonts w:ascii="Avenir Book" w:hAnsi="Avenir Book" w:cs="Arial"/>
        </w:rPr>
        <w:fldChar w:fldCharType="end"/>
      </w:r>
      <w:r w:rsidR="00885436" w:rsidRPr="00504850">
        <w:rPr>
          <w:rFonts w:ascii="Avenir Book" w:hAnsi="Avenir Book" w:cs="Arial"/>
        </w:rPr>
        <w:t xml:space="preserve">. </w:t>
      </w:r>
      <w:commentRangeStart w:id="14"/>
      <w:r w:rsidR="0062389F" w:rsidRPr="00504850">
        <w:rPr>
          <w:rFonts w:ascii="Avenir Book" w:hAnsi="Avenir Book" w:cs="Arial"/>
        </w:rPr>
        <w:t>Terrestrial n</w:t>
      </w:r>
      <w:r w:rsidR="00232272" w:rsidRPr="00504850">
        <w:rPr>
          <w:rFonts w:ascii="Avenir Book" w:hAnsi="Avenir Book" w:cs="Arial"/>
        </w:rPr>
        <w:t xml:space="preserve">utrient loads commonly pass through estuaries where </w:t>
      </w:r>
      <w:r w:rsidR="003C470B" w:rsidRPr="00504850">
        <w:rPr>
          <w:rFonts w:ascii="Avenir Book" w:hAnsi="Avenir Book" w:cs="Arial"/>
        </w:rPr>
        <w:t xml:space="preserve">tidally flushed </w:t>
      </w:r>
      <w:r w:rsidR="00232272" w:rsidRPr="00504850">
        <w:rPr>
          <w:rFonts w:ascii="Avenir Book" w:hAnsi="Avenir Book" w:cs="Arial"/>
        </w:rPr>
        <w:t>coastal w</w:t>
      </w:r>
      <w:r w:rsidR="00A41209" w:rsidRPr="00504850">
        <w:rPr>
          <w:rFonts w:ascii="Avenir Book" w:hAnsi="Avenir Book" w:cs="Arial"/>
        </w:rPr>
        <w:t xml:space="preserve">etlands </w:t>
      </w:r>
      <w:r w:rsidR="00EF4D19" w:rsidRPr="00504850">
        <w:rPr>
          <w:rFonts w:ascii="Avenir Book" w:hAnsi="Avenir Book" w:cs="Arial"/>
        </w:rPr>
        <w:t>can</w:t>
      </w:r>
      <w:r w:rsidR="00A41209" w:rsidRPr="00504850">
        <w:rPr>
          <w:rFonts w:ascii="Avenir Book" w:hAnsi="Avenir Book" w:cs="Arial"/>
        </w:rPr>
        <w:t xml:space="preserve"> mitigate </w:t>
      </w:r>
      <w:r w:rsidR="00E90762">
        <w:rPr>
          <w:rFonts w:ascii="Avenir Book" w:hAnsi="Avenir Book" w:cs="Arial"/>
        </w:rPr>
        <w:t xml:space="preserve">estuarine and oceanic </w:t>
      </w:r>
      <w:r w:rsidR="00A41209" w:rsidRPr="00504850">
        <w:rPr>
          <w:rFonts w:ascii="Avenir Book" w:hAnsi="Avenir Book" w:cs="Arial"/>
        </w:rPr>
        <w:t xml:space="preserve">pollution by </w:t>
      </w:r>
      <w:r w:rsidR="00232272" w:rsidRPr="00504850">
        <w:rPr>
          <w:rFonts w:ascii="Avenir Book" w:hAnsi="Avenir Book" w:cs="Arial"/>
        </w:rPr>
        <w:t xml:space="preserve">transforming </w:t>
      </w:r>
      <w:r w:rsidR="00F87EE0" w:rsidRPr="00504850">
        <w:rPr>
          <w:rFonts w:ascii="Avenir Book" w:hAnsi="Avenir Book" w:cs="Arial"/>
        </w:rPr>
        <w:t>N</w:t>
      </w:r>
      <w:r w:rsidR="0062389F" w:rsidRPr="00504850">
        <w:rPr>
          <w:rFonts w:ascii="Avenir Book" w:hAnsi="Avenir Book" w:cs="Arial"/>
        </w:rPr>
        <w:t xml:space="preserve"> to gaseous forms</w:t>
      </w:r>
      <w:r w:rsidR="00232272" w:rsidRPr="00504850">
        <w:rPr>
          <w:rFonts w:ascii="Avenir Book" w:hAnsi="Avenir Book" w:cs="Arial"/>
        </w:rPr>
        <w:t xml:space="preserve"> </w:t>
      </w:r>
      <w:r w:rsidR="00C372FD" w:rsidRPr="00504850">
        <w:rPr>
          <w:rFonts w:ascii="Avenir Book" w:hAnsi="Avenir Book" w:cs="Arial"/>
        </w:rPr>
        <w:t>or</w:t>
      </w:r>
      <w:r w:rsidR="00232272" w:rsidRPr="00504850">
        <w:rPr>
          <w:rFonts w:ascii="Avenir Book" w:hAnsi="Avenir Book" w:cs="Arial"/>
        </w:rPr>
        <w:t xml:space="preserve"> by </w:t>
      </w:r>
      <w:r w:rsidR="00C372FD" w:rsidRPr="00504850">
        <w:rPr>
          <w:rFonts w:ascii="Avenir Book" w:hAnsi="Avenir Book" w:cs="Arial"/>
        </w:rPr>
        <w:t>sequestering</w:t>
      </w:r>
      <w:r w:rsidR="00A41209" w:rsidRPr="00504850">
        <w:rPr>
          <w:rFonts w:ascii="Avenir Book" w:hAnsi="Avenir Book" w:cs="Arial"/>
        </w:rPr>
        <w:t xml:space="preserve"> </w:t>
      </w:r>
      <w:r w:rsidR="00F87EE0" w:rsidRPr="00504850">
        <w:rPr>
          <w:rFonts w:ascii="Avenir Book" w:hAnsi="Avenir Book" w:cs="Arial"/>
        </w:rPr>
        <w:t>N</w:t>
      </w:r>
      <w:r w:rsidR="00A41209" w:rsidRPr="00504850">
        <w:rPr>
          <w:rFonts w:ascii="Avenir Book" w:hAnsi="Avenir Book" w:cs="Arial"/>
        </w:rPr>
        <w:t xml:space="preserve"> in biomass or in soils</w:t>
      </w:r>
      <w:r w:rsidR="00232272" w:rsidRPr="00504850">
        <w:rPr>
          <w:rFonts w:ascii="Avenir Book" w:hAnsi="Avenir Book" w:cs="Arial"/>
        </w:rPr>
        <w:t xml:space="preserve"> for millennia or longer</w:t>
      </w:r>
      <w:commentRangeEnd w:id="14"/>
      <w:r w:rsidR="0031432A">
        <w:rPr>
          <w:rStyle w:val="CommentReference"/>
          <w:rFonts w:asciiTheme="minorHAnsi" w:eastAsiaTheme="minorHAnsi" w:hAnsiTheme="minorHAnsi" w:cstheme="minorBidi"/>
          <w:kern w:val="2"/>
          <w:lang w:bidi="ar-SA"/>
          <w14:ligatures w14:val="standardContextual"/>
        </w:rPr>
        <w:commentReference w:id="14"/>
      </w:r>
      <w:r w:rsidR="00A41209" w:rsidRPr="00504850">
        <w:rPr>
          <w:rFonts w:ascii="Avenir Book" w:hAnsi="Avenir Book" w:cs="Arial"/>
        </w:rPr>
        <w:t xml:space="preserve">. However, </w:t>
      </w:r>
      <w:r w:rsidR="00E90762">
        <w:rPr>
          <w:rFonts w:ascii="Avenir Book" w:hAnsi="Avenir Book" w:cs="Arial"/>
        </w:rPr>
        <w:t xml:space="preserve">coastal </w:t>
      </w:r>
      <w:r w:rsidR="00A41209" w:rsidRPr="00504850">
        <w:rPr>
          <w:rFonts w:ascii="Avenir Book" w:hAnsi="Avenir Book" w:cs="Arial"/>
        </w:rPr>
        <w:t>wetland collapse</w:t>
      </w:r>
      <w:r w:rsidR="00232272" w:rsidRPr="00504850">
        <w:rPr>
          <w:rFonts w:ascii="Avenir Book" w:hAnsi="Avenir Book" w:cs="Arial"/>
        </w:rPr>
        <w:t xml:space="preserve"> </w:t>
      </w:r>
      <w:r w:rsidR="007969CE" w:rsidRPr="00504850">
        <w:rPr>
          <w:rFonts w:ascii="Avenir Book" w:hAnsi="Avenir Book" w:cs="Arial"/>
        </w:rPr>
        <w:t xml:space="preserve">and erosion </w:t>
      </w:r>
      <w:r w:rsidR="00A41209" w:rsidRPr="00504850">
        <w:rPr>
          <w:rFonts w:ascii="Avenir Book" w:hAnsi="Avenir Book" w:cs="Arial"/>
        </w:rPr>
        <w:t xml:space="preserve">can release </w:t>
      </w:r>
      <w:r w:rsidR="00DD09F2" w:rsidRPr="00504850">
        <w:rPr>
          <w:rFonts w:ascii="Avenir Book" w:hAnsi="Avenir Book" w:cs="Arial"/>
        </w:rPr>
        <w:t>formerly inert</w:t>
      </w:r>
      <w:r w:rsidR="00A41209" w:rsidRPr="00504850">
        <w:rPr>
          <w:rFonts w:ascii="Avenir Book" w:hAnsi="Avenir Book" w:cs="Arial"/>
        </w:rPr>
        <w:t xml:space="preserve"> nutrients into surrou</w:t>
      </w:r>
      <w:r w:rsidR="00232272" w:rsidRPr="00504850">
        <w:rPr>
          <w:rFonts w:ascii="Avenir Book" w:hAnsi="Avenir Book" w:cs="Arial"/>
        </w:rPr>
        <w:t>nd</w:t>
      </w:r>
      <w:r w:rsidR="00A41209" w:rsidRPr="00504850">
        <w:rPr>
          <w:rFonts w:ascii="Avenir Book" w:hAnsi="Avenir Book" w:cs="Arial"/>
        </w:rPr>
        <w:t>ing waters</w:t>
      </w:r>
      <w:r w:rsidR="004E6BF4" w:rsidRPr="00504850">
        <w:rPr>
          <w:rFonts w:ascii="Avenir Book" w:hAnsi="Avenir Book" w:cs="Arial"/>
        </w:rPr>
        <w:t xml:space="preserve"> where some fraction </w:t>
      </w:r>
      <w:r w:rsidR="00EF4D19" w:rsidRPr="00504850">
        <w:rPr>
          <w:rFonts w:ascii="Avenir Book" w:hAnsi="Avenir Book" w:cs="Arial"/>
        </w:rPr>
        <w:t>will</w:t>
      </w:r>
      <w:r w:rsidR="004E6BF4" w:rsidRPr="00504850">
        <w:rPr>
          <w:rFonts w:ascii="Avenir Book" w:hAnsi="Avenir Book" w:cs="Arial"/>
        </w:rPr>
        <w:t xml:space="preserve"> be </w:t>
      </w:r>
      <w:r w:rsidR="00EF4D19" w:rsidRPr="00504850">
        <w:rPr>
          <w:rFonts w:ascii="Avenir Book" w:hAnsi="Avenir Book" w:cs="Arial"/>
        </w:rPr>
        <w:t>recirculated</w:t>
      </w:r>
      <w:r w:rsidR="00C372FD" w:rsidRPr="00504850">
        <w:rPr>
          <w:rFonts w:ascii="Avenir Book" w:hAnsi="Avenir Book" w:cs="Arial"/>
        </w:rPr>
        <w:t xml:space="preserve"> </w:t>
      </w:r>
      <w:r w:rsidR="00130BED" w:rsidRPr="00504850">
        <w:rPr>
          <w:rFonts w:ascii="Avenir Book" w:hAnsi="Avenir Book" w:cs="Arial"/>
        </w:rPr>
        <w:fldChar w:fldCharType="begin"/>
      </w:r>
      <w:r w:rsidR="007D225C" w:rsidRPr="00504850">
        <w:rPr>
          <w:rFonts w:ascii="Avenir Book" w:hAnsi="Avenir Book" w:cs="Arial"/>
        </w:rPr>
        <w:instrText xml:space="preserve"> ADDIN ZOTERO_ITEM CSL_CITATION {"citationID":"2Ppxa3Mw","properties":{"formattedCitation":"(Cornwell et al., 2022; Lane et al., 2016; Sapkota &amp; White, 2021)","plainCitation":"(Cornwell et al., 2022; Lane et al., 2016; Sapkota &amp; White, 2021)","noteIndex":0},"citationItems":[{"id":2518,"uris":["http://zotero.org/users/2451062/items/C5PGIEYN"],"itemData":{"id":2518,"type":"article-journal","container-title":"Wetlands","note":"publisher: Springer","page":"1167–1181","source":"Google Scholar","title":"Fate of soil organic carbon during wetland loss","volume":"36","author":[{"family":"Lane","given":"Robert R."},{"family":"Mack","given":"Sarah K."},{"family":"Day","given":"John W."},{"family":"DeLaune","given":"Ronald D."},{"family":"Madison","given":"Maxine J."},{"family":"Precht","given":"Phil R."}],"issued":{"date-parts":[["2016"]]}}},{"id":2557,"uris":["http://zotero.org/users/2451062/items/XRJYWKJF"],"itemData":{"id":2557,"type":"article-journal","container-title":"Science of the Total Environment","note":"publisher: Elsevier","page":"141913","source":"Google Scholar","title":"Long-term fate of rapidly eroding carbon stock soil profiles in coastal wetlands","volume":"753","author":[{"family":"Sapkota","given":"Yadav"},{"family":"White","given":"John R."}],"issued":{"date-parts":[["2021"]]}}},{"id":2522,"uris":["http://zotero.org/users/2451062/items/YL3UPUV4"],"itemData":{"id":2522,"type":"article-journal","container-title":"JAWRA Journal of the American Water Resources Association","issue":"6","note":"publisher: Wiley Online Library","page":"940–957","source":"Google Scholar","title":"Nutrient retention and release in eroding Chesapeake bay tidal wetlands","volume":"58","author":[{"family":"Cornwell","given":"Jeffrey C."},{"family":"Owens","given":"Michael S."},{"family":"Staver","given":"Lorie W."}],"issued":{"date-parts":[["2022"]]}}}],"schema":"https://github.com/citation-style-language/schema/raw/master/csl-citation.json"} </w:instrText>
      </w:r>
      <w:r w:rsidR="00130BED" w:rsidRPr="00504850">
        <w:rPr>
          <w:rFonts w:ascii="Avenir Book" w:hAnsi="Avenir Book" w:cs="Arial"/>
        </w:rPr>
        <w:fldChar w:fldCharType="separate"/>
      </w:r>
      <w:r w:rsidR="007D225C" w:rsidRPr="00504850">
        <w:rPr>
          <w:rFonts w:ascii="Avenir Book" w:hAnsi="Avenir Book" w:cs="Arial"/>
        </w:rPr>
        <w:t>(Cornwell et al., 2022; Lane et al., 2016; Sapkota &amp; White, 2021)</w:t>
      </w:r>
      <w:r w:rsidR="00130BED" w:rsidRPr="00504850">
        <w:rPr>
          <w:rFonts w:ascii="Avenir Book" w:hAnsi="Avenir Book" w:cs="Arial"/>
        </w:rPr>
        <w:fldChar w:fldCharType="end"/>
      </w:r>
      <w:r w:rsidR="00A41209" w:rsidRPr="00504850">
        <w:rPr>
          <w:rFonts w:ascii="Avenir Book" w:hAnsi="Avenir Book" w:cs="Arial"/>
        </w:rPr>
        <w:t>.</w:t>
      </w:r>
      <w:r w:rsidR="00AD37D6" w:rsidRPr="00504850">
        <w:rPr>
          <w:rFonts w:ascii="Avenir Book" w:hAnsi="Avenir Book" w:cs="Arial"/>
        </w:rPr>
        <w:t xml:space="preserve"> </w:t>
      </w:r>
      <w:commentRangeStart w:id="15"/>
      <w:r w:rsidR="0031432A">
        <w:rPr>
          <w:rFonts w:ascii="Avenir Book" w:hAnsi="Avenir Book" w:cs="Arial"/>
        </w:rPr>
        <w:t>Despite the importance of N in ecosystem function</w:t>
      </w:r>
      <w:r w:rsidR="00AD37D6" w:rsidRPr="00504850">
        <w:rPr>
          <w:rFonts w:ascii="Avenir Book" w:hAnsi="Avenir Book" w:cs="Arial"/>
        </w:rPr>
        <w:t xml:space="preserve"> the </w:t>
      </w:r>
      <w:r w:rsidR="000D52B2" w:rsidRPr="00504850">
        <w:rPr>
          <w:rFonts w:ascii="Avenir Book" w:hAnsi="Avenir Book" w:cs="Arial"/>
        </w:rPr>
        <w:t xml:space="preserve">role of tidal wetland N burial in the global N cycle has </w:t>
      </w:r>
      <w:r w:rsidR="0031432A">
        <w:rPr>
          <w:rFonts w:ascii="Avenir Book" w:hAnsi="Avenir Book" w:cs="Arial"/>
        </w:rPr>
        <w:t>yet to be</w:t>
      </w:r>
      <w:r w:rsidR="000D52B2" w:rsidRPr="00504850">
        <w:rPr>
          <w:rFonts w:ascii="Avenir Book" w:hAnsi="Avenir Book" w:cs="Arial"/>
        </w:rPr>
        <w:t xml:space="preserve"> explicitly constrained.</w:t>
      </w:r>
      <w:commentRangeEnd w:id="15"/>
      <w:r w:rsidR="00BA55A6">
        <w:rPr>
          <w:rStyle w:val="CommentReference"/>
          <w:rFonts w:asciiTheme="minorHAnsi" w:eastAsiaTheme="minorHAnsi" w:hAnsiTheme="minorHAnsi" w:cstheme="minorBidi"/>
          <w:kern w:val="2"/>
          <w:lang w:bidi="ar-SA"/>
          <w14:ligatures w14:val="standardContextual"/>
        </w:rPr>
        <w:commentReference w:id="15"/>
      </w:r>
      <w:r w:rsidR="000D52B2" w:rsidRPr="00504850">
        <w:rPr>
          <w:rFonts w:ascii="Avenir Book" w:hAnsi="Avenir Book" w:cs="Arial"/>
        </w:rPr>
        <w:t xml:space="preserve"> </w:t>
      </w:r>
    </w:p>
    <w:p w14:paraId="28A12B6F" w14:textId="025C8D02" w:rsidR="00E348AC" w:rsidRPr="00504850" w:rsidRDefault="003C470B" w:rsidP="00D650E5">
      <w:pPr>
        <w:ind w:firstLine="720"/>
        <w:rPr>
          <w:rFonts w:ascii="Avenir Book" w:hAnsi="Avenir Book" w:cs="Arial"/>
        </w:rPr>
      </w:pPr>
      <w:r w:rsidRPr="00504850">
        <w:rPr>
          <w:rFonts w:ascii="Avenir Book" w:hAnsi="Avenir Book" w:cs="Arial"/>
        </w:rPr>
        <w:t>W</w:t>
      </w:r>
      <w:r w:rsidR="00EF4D19" w:rsidRPr="00504850">
        <w:rPr>
          <w:rFonts w:ascii="Avenir Book" w:hAnsi="Avenir Book" w:cs="Arial"/>
        </w:rPr>
        <w:t>hile w</w:t>
      </w:r>
      <w:r w:rsidRPr="00504850">
        <w:rPr>
          <w:rFonts w:ascii="Avenir Book" w:hAnsi="Avenir Book" w:cs="Arial"/>
        </w:rPr>
        <w:t>etlands have long</w:t>
      </w:r>
      <w:r w:rsidR="00374A42" w:rsidRPr="00504850">
        <w:rPr>
          <w:rFonts w:ascii="Avenir Book" w:hAnsi="Avenir Book" w:cs="Arial"/>
        </w:rPr>
        <w:t xml:space="preserve"> been appreciated as hotspots of nutrient transformation</w:t>
      </w:r>
      <w:r w:rsidR="00130BED" w:rsidRPr="00504850">
        <w:rPr>
          <w:rFonts w:ascii="Avenir Book" w:hAnsi="Avenir Book" w:cs="Arial"/>
        </w:rPr>
        <w:t xml:space="preserve"> </w:t>
      </w:r>
      <w:r w:rsidR="00374A42" w:rsidRPr="00504850">
        <w:rPr>
          <w:rFonts w:ascii="Avenir Book" w:hAnsi="Avenir Book" w:cs="Arial"/>
        </w:rPr>
        <w:fldChar w:fldCharType="begin"/>
      </w:r>
      <w:r w:rsidR="008202FF" w:rsidRPr="00504850">
        <w:rPr>
          <w:rFonts w:ascii="Avenir Book" w:hAnsi="Avenir Book" w:cs="Arial"/>
        </w:rPr>
        <w:instrText xml:space="preserve"> ADDIN ZOTERO_ITEM CSL_CITATION {"citationID":"p7enhrs1","properties":{"formattedCitation":"(Odum, 1980; Valiela &amp; Teal, 1979)","plainCitation":"(Odum, 1980; Valiela &amp; Teal, 1979)","noteIndex":0},"citationItems":[{"id":2725,"uris":["http://zotero.org/users/2451062/items/79GCDJZI"],"itemData":{"id":2725,"type":"chapter","container-title":"Estuarine perspectives","page":"485–495","publisher":"Elsevier","source":"Google Scholar","title":"The status of three ecosystem-level hypotheses regarding salt marsh estuaries: tidal subsidy, outwelling, and detritus-based food chains","title-short":"The status of three ecosystem-level hypotheses regarding salt marsh estuaries","URL":"https://www.sciencedirect.com/science/article/pii/B9780124040601500459","author":[{"family":"Odum","given":"Eugene P."}],"accessed":{"date-parts":[["2023",12,20]]},"issued":{"date-parts":[["1980"]]}}},{"id":37,"uris":["http://zotero.org/users/2451062/items/47P6WXXJ"],"itemData":{"id":37,"type":"article-journal","archive_location":"WOS:A1979HH37700042","container-title":"Nature","DOI":"10.1038/280652a0","ISSN":"0028-0836","issue":"5724","page":"652-656","title":"NITROGEN BUDGET OF A SALT-MARSH ECOSYSTEM","title-short":"NITROGEN BUDGET OF A SALT-MARSH ECOSYSTEM","volume":"280","author":[{"family":"Valiela","given":"I."},{"family":"Teal","given":"J. M."}],"issued":{"date-parts":[["1979"]]}}}],"schema":"https://github.com/citation-style-language/schema/raw/master/csl-citation.json"} </w:instrText>
      </w:r>
      <w:r w:rsidR="00374A42" w:rsidRPr="00504850">
        <w:rPr>
          <w:rFonts w:ascii="Avenir Book" w:hAnsi="Avenir Book" w:cs="Arial"/>
        </w:rPr>
        <w:fldChar w:fldCharType="separate"/>
      </w:r>
      <w:r w:rsidR="008202FF" w:rsidRPr="00504850">
        <w:rPr>
          <w:rFonts w:ascii="Avenir Book" w:hAnsi="Avenir Book" w:cs="Arial"/>
        </w:rPr>
        <w:t>(Odum, 1980; Valiela &amp; Teal, 1979</w:t>
      </w:r>
      <w:r w:rsidR="00E90762">
        <w:rPr>
          <w:rFonts w:ascii="Avenir Book" w:hAnsi="Avenir Book" w:cs="Arial"/>
        </w:rPr>
        <w:t>, Twilley 1988</w:t>
      </w:r>
      <w:r w:rsidR="008202FF" w:rsidRPr="00504850">
        <w:rPr>
          <w:rFonts w:ascii="Avenir Book" w:hAnsi="Avenir Book" w:cs="Arial"/>
        </w:rPr>
        <w:t>)</w:t>
      </w:r>
      <w:r w:rsidR="00374A42" w:rsidRPr="00504850">
        <w:rPr>
          <w:rFonts w:ascii="Avenir Book" w:hAnsi="Avenir Book" w:cs="Arial"/>
        </w:rPr>
        <w:fldChar w:fldCharType="end"/>
      </w:r>
      <w:r w:rsidR="00374A42" w:rsidRPr="00504850">
        <w:rPr>
          <w:rFonts w:ascii="Avenir Book" w:hAnsi="Avenir Book" w:cs="Arial"/>
        </w:rPr>
        <w:t>, their role</w:t>
      </w:r>
      <w:r w:rsidR="00AF2206" w:rsidRPr="00504850">
        <w:rPr>
          <w:rFonts w:ascii="Avenir Book" w:hAnsi="Avenir Book" w:cs="Arial"/>
        </w:rPr>
        <w:t xml:space="preserve"> in long-term sequestration</w:t>
      </w:r>
      <w:r w:rsidR="005C65B9" w:rsidRPr="00504850">
        <w:rPr>
          <w:rFonts w:ascii="Avenir Book" w:hAnsi="Avenir Book" w:cs="Arial"/>
        </w:rPr>
        <w:t xml:space="preserve"> in organic matter</w:t>
      </w:r>
      <w:r w:rsidR="00AF2206" w:rsidRPr="00504850">
        <w:rPr>
          <w:rFonts w:ascii="Avenir Book" w:hAnsi="Avenir Book" w:cs="Arial"/>
        </w:rPr>
        <w:t xml:space="preserve"> has not been </w:t>
      </w:r>
      <w:r w:rsidR="008F44FB" w:rsidRPr="00504850">
        <w:rPr>
          <w:rFonts w:ascii="Avenir Book" w:hAnsi="Avenir Book" w:cs="Arial"/>
        </w:rPr>
        <w:t>explicitly assessed</w:t>
      </w:r>
      <w:r w:rsidR="00AF2206" w:rsidRPr="00504850">
        <w:rPr>
          <w:rFonts w:ascii="Avenir Book" w:hAnsi="Avenir Book" w:cs="Arial"/>
        </w:rPr>
        <w:t xml:space="preserve"> in global N budgets. </w:t>
      </w:r>
      <w:r w:rsidR="00604AE8">
        <w:rPr>
          <w:rFonts w:ascii="Avenir Book" w:hAnsi="Avenir Book" w:cs="Arial"/>
        </w:rPr>
        <w:t>Inferred e</w:t>
      </w:r>
      <w:r w:rsidR="00AF1409" w:rsidRPr="00504850">
        <w:rPr>
          <w:rFonts w:ascii="Avenir Book" w:hAnsi="Avenir Book" w:cs="Arial"/>
        </w:rPr>
        <w:t xml:space="preserve">stimates of global N burial </w:t>
      </w:r>
      <w:commentRangeStart w:id="16"/>
      <w:r w:rsidR="00085154">
        <w:rPr>
          <w:rFonts w:ascii="Avenir Book" w:hAnsi="Avenir Book" w:cs="Arial"/>
        </w:rPr>
        <w:t>in</w:t>
      </w:r>
      <w:ins w:id="17" w:author="Josh Breithaupt" w:date="2024-02-02T07:55:00Z">
        <w:r w:rsidR="00604AE8">
          <w:rPr>
            <w:rFonts w:ascii="Avenir Book" w:hAnsi="Avenir Book" w:cs="Arial"/>
          </w:rPr>
          <w:t xml:space="preserve"> </w:t>
        </w:r>
      </w:ins>
      <w:ins w:id="18" w:author="Josh Breithaupt" w:date="2024-01-26T16:07:00Z">
        <w:r w:rsidR="00EA78EB">
          <w:rPr>
            <w:rFonts w:ascii="Avenir Book" w:hAnsi="Avenir Book" w:cs="Arial"/>
          </w:rPr>
          <w:t>the</w:t>
        </w:r>
        <w:r w:rsidR="00604AE8">
          <w:rPr>
            <w:rFonts w:ascii="Avenir Book" w:hAnsi="Avenir Book" w:cs="Arial"/>
          </w:rPr>
          <w:t xml:space="preserve"> </w:t>
        </w:r>
      </w:ins>
      <w:r w:rsidR="00604AE8">
        <w:rPr>
          <w:rFonts w:ascii="Avenir Book" w:hAnsi="Avenir Book" w:cs="Arial"/>
        </w:rPr>
        <w:t xml:space="preserve">coastal </w:t>
      </w:r>
      <w:del w:id="19" w:author="Josh Breithaupt" w:date="2024-01-26T16:07:00Z">
        <w:r w:rsidR="00604AE8">
          <w:rPr>
            <w:rFonts w:ascii="Avenir Book" w:hAnsi="Avenir Book" w:cs="Arial"/>
          </w:rPr>
          <w:delText>wetlands</w:delText>
        </w:r>
        <w:r w:rsidR="00085154">
          <w:rPr>
            <w:rFonts w:ascii="Avenir Book" w:hAnsi="Avenir Book" w:cs="Arial"/>
          </w:rPr>
          <w:delText xml:space="preserve"> </w:delText>
        </w:r>
      </w:del>
      <w:ins w:id="20" w:author="Josh Breithaupt" w:date="2024-01-26T16:07:00Z">
        <w:r w:rsidR="00EA78EB">
          <w:rPr>
            <w:rFonts w:ascii="Avenir Book" w:hAnsi="Avenir Book" w:cs="Arial"/>
          </w:rPr>
          <w:t xml:space="preserve">zone </w:t>
        </w:r>
      </w:ins>
      <w:commentRangeEnd w:id="16"/>
      <w:ins w:id="21" w:author="Josh Breithaupt" w:date="2024-01-26T16:08:00Z">
        <w:r w:rsidR="00620ED3">
          <w:rPr>
            <w:rStyle w:val="CommentReference"/>
            <w:rFonts w:asciiTheme="minorHAnsi" w:eastAsiaTheme="minorHAnsi" w:hAnsiTheme="minorHAnsi" w:cstheme="minorBidi"/>
            <w:kern w:val="2"/>
            <w:lang w:bidi="ar-SA"/>
            <w14:ligatures w14:val="standardContextual"/>
          </w:rPr>
          <w:commentReference w:id="16"/>
        </w:r>
      </w:ins>
      <w:r w:rsidR="00AF1409" w:rsidRPr="00504850">
        <w:rPr>
          <w:rFonts w:ascii="Avenir Book" w:hAnsi="Avenir Book" w:cs="Arial"/>
        </w:rPr>
        <w:t xml:space="preserve">range from 8-25 </w:t>
      </w:r>
      <w:proofErr w:type="spellStart"/>
      <w:r w:rsidR="00AF1409" w:rsidRPr="00504850">
        <w:rPr>
          <w:rFonts w:ascii="Avenir Book" w:hAnsi="Avenir Book" w:cs="Arial"/>
        </w:rPr>
        <w:t>Tg</w:t>
      </w:r>
      <w:proofErr w:type="spellEnd"/>
      <w:r w:rsidR="00AF1409" w:rsidRPr="00504850">
        <w:rPr>
          <w:rFonts w:ascii="Avenir Book" w:hAnsi="Avenir Book" w:cs="Arial"/>
        </w:rPr>
        <w:t xml:space="preserve"> N year</w:t>
      </w:r>
      <w:r w:rsidR="00AF1409" w:rsidRPr="00504850">
        <w:rPr>
          <w:rFonts w:ascii="Avenir Book" w:hAnsi="Avenir Book" w:cs="Arial"/>
          <w:vertAlign w:val="superscript"/>
        </w:rPr>
        <w:t>-1</w:t>
      </w:r>
      <w:r w:rsidR="000D52B2" w:rsidRPr="00504850">
        <w:rPr>
          <w:rFonts w:ascii="Avenir Book" w:hAnsi="Avenir Book" w:cs="Arial"/>
        </w:rPr>
        <w:t xml:space="preserve">, </w:t>
      </w:r>
      <w:r w:rsidR="008F44FB" w:rsidRPr="00504850">
        <w:rPr>
          <w:rFonts w:ascii="Avenir Book" w:hAnsi="Avenir Book" w:cs="Arial"/>
        </w:rPr>
        <w:t xml:space="preserve">but it is </w:t>
      </w:r>
      <w:r w:rsidR="00EF4D19" w:rsidRPr="00504850">
        <w:rPr>
          <w:rFonts w:ascii="Avenir Book" w:hAnsi="Avenir Book" w:cs="Arial"/>
        </w:rPr>
        <w:t>frequently unclear</w:t>
      </w:r>
      <w:r w:rsidR="008F44FB" w:rsidRPr="00504850">
        <w:rPr>
          <w:rFonts w:ascii="Avenir Book" w:hAnsi="Avenir Book" w:cs="Arial"/>
        </w:rPr>
        <w:t xml:space="preserve"> </w:t>
      </w:r>
      <w:r w:rsidR="00EF4D19" w:rsidRPr="00504850">
        <w:rPr>
          <w:rFonts w:ascii="Avenir Book" w:hAnsi="Avenir Book" w:cs="Arial"/>
        </w:rPr>
        <w:t xml:space="preserve">if </w:t>
      </w:r>
      <w:r w:rsidR="00702EFF" w:rsidRPr="00504850">
        <w:rPr>
          <w:rFonts w:ascii="Avenir Book" w:hAnsi="Avenir Book" w:cs="Arial"/>
        </w:rPr>
        <w:t>these values</w:t>
      </w:r>
      <w:r w:rsidR="008F44FB" w:rsidRPr="00504850">
        <w:rPr>
          <w:rFonts w:ascii="Avenir Book" w:hAnsi="Avenir Book" w:cs="Arial"/>
        </w:rPr>
        <w:t xml:space="preserve"> </w:t>
      </w:r>
      <w:r w:rsidR="007969CE" w:rsidRPr="00504850">
        <w:rPr>
          <w:rFonts w:ascii="Avenir Book" w:hAnsi="Avenir Book" w:cs="Arial"/>
        </w:rPr>
        <w:t>include</w:t>
      </w:r>
      <w:r w:rsidR="008F44FB" w:rsidRPr="00504850">
        <w:rPr>
          <w:rFonts w:ascii="Avenir Book" w:hAnsi="Avenir Book" w:cs="Arial"/>
        </w:rPr>
        <w:t xml:space="preserve"> </w:t>
      </w:r>
      <w:r w:rsidR="008202FF" w:rsidRPr="00504850">
        <w:rPr>
          <w:rFonts w:ascii="Avenir Book" w:hAnsi="Avenir Book" w:cs="Arial"/>
        </w:rPr>
        <w:t>coastal</w:t>
      </w:r>
      <w:r w:rsidR="008F44FB" w:rsidRPr="00504850">
        <w:rPr>
          <w:rFonts w:ascii="Avenir Book" w:hAnsi="Avenir Book" w:cs="Arial"/>
        </w:rPr>
        <w:t xml:space="preserve"> wetland sequestration</w:t>
      </w:r>
      <w:r w:rsidR="008202FF" w:rsidRPr="00504850">
        <w:rPr>
          <w:rFonts w:ascii="Avenir Book" w:hAnsi="Avenir Book" w:cs="Arial"/>
        </w:rPr>
        <w:t xml:space="preserve"> </w:t>
      </w:r>
      <w:r w:rsidR="008202FF" w:rsidRPr="00504850">
        <w:rPr>
          <w:rFonts w:ascii="Avenir Book" w:hAnsi="Avenir Book" w:cs="Arial"/>
        </w:rPr>
        <w:fldChar w:fldCharType="begin"/>
      </w:r>
      <w:r w:rsidR="00546847">
        <w:rPr>
          <w:rFonts w:ascii="Avenir Book" w:hAnsi="Avenir Book" w:cs="Arial"/>
        </w:rPr>
        <w:instrText xml:space="preserve"> ADDIN ZOTERO_ITEM CSL_CITATION {"citationID":"zuonxf8H","properties":{"formattedCitation":"(Gruber &amp; Galloway, 2008; Voss et al., 2013)","plainCitation":"(Gruber &amp; Galloway, 2008; Voss et al., 2013)","noteIndex":0},"citationItems":[{"id":2564,"uris":["http://zotero.org/users/2451062/items/TNZUC3P6"],"itemData":{"id":2564,"type":"article-journal","container-title":"Nature","issue":"7176","note":"publisher: Nature Publishing Group UK London","page":"293–296","source":"Google Scholar","title":"An Earth-system perspective of the global nitrogen cycle","volume":"451","author":[{"family":"Gruber","given":"Nicolas"},{"family":"Galloway","given":"James N."}],"issued":{"date-parts":[["2008"]]}}},{"id":2726,"uris":["http://zotero.org/users/2451062/items/PM9MY8MU"],"itemData":{"id":2726,"type":"article-journal","abstract":"The ocean's nitrogen cycle is driven by complex microbial transformations, including nitrogen fixation, assimilation, nitrification, anammox and denitrification. Dinitrogen is the most abundant form of nitrogen in sea water but only accessible by nitrogen-fixing microbes. Denitrification and nitrification are both regulated by oxygen concentrations and potentially produce nitrous oxide (N\n              2\n              O), a climate-relevant atmospheric trace gas. The world's oceans, including the coastal areas and upwelling areas, contribute about 30 per cent to the atmospheric N\n              2\n              O budget and are, therefore, a major source of this gas to the atmosphere. Human activities now add more nitrogen to the environment than is naturally fixed. More than half of the nitrogen reaches the coastal ocean via river input and atmospheric deposition, of which the latter affects even remote oceanic regions. A nitrogen budget for the coastal and open ocean, where inputs and outputs match rather well, is presented. Furthermore, predicted climate change will impact the expansion of the oceans' oxygen minimum zones, the productivity of surface waters and presumably other microbial processes, with unpredictable consequences for the cycling of nitrogen. Nitrogen cycling is closely intertwined with that of carbon, phosphorous and other biologically important elements via biological stoichiometric requirements. This linkage implies that human alterations of nitrogen cycling are likely to have major consequences for other biogeochemical processes and ecosystem functions and services.","container-title":"Philosophical Transactions of the Royal Society B: Biological Sciences","DOI":"10.1098/rstb.2013.0121","ISSN":"0962-8436, 1471-2970","issue":"1621","journalAbbreviation":"Phil. Trans. R. Soc. B","language":"en","page":"20130121","source":"DOI.org (Crossref)","title":"The marine nitrogen cycle: recent discoveries, uncertainties and the potential relevance of climate change","title-short":"The marine nitrogen cycle","volume":"368","author":[{"family":"Voss","given":"Maren"},{"family":"Bange","given":"Hermann W."},{"family":"Dippner","given":"Joachim W."},{"family":"Middelburg","given":"Jack J."},{"family":"Montoya","given":"Joseph P."},{"family":"Ward","given":"Bess"}],"issued":{"date-parts":[["2013",7,5]]}}}],"schema":"https://github.com/citation-style-language/schema/raw/master/csl-citation.json"} </w:instrText>
      </w:r>
      <w:r w:rsidR="008202FF" w:rsidRPr="00504850">
        <w:rPr>
          <w:rFonts w:ascii="Avenir Book" w:hAnsi="Avenir Book" w:cs="Arial"/>
        </w:rPr>
        <w:fldChar w:fldCharType="separate"/>
      </w:r>
      <w:r w:rsidR="00546847">
        <w:rPr>
          <w:rFonts w:ascii="Avenir Book" w:hAnsi="Avenir Book" w:cs="Arial"/>
          <w:noProof/>
        </w:rPr>
        <w:t>(Gruber &amp; Galloway, 2008; Voss et al., 2013)</w:t>
      </w:r>
      <w:r w:rsidR="008202FF" w:rsidRPr="00504850">
        <w:rPr>
          <w:rFonts w:ascii="Avenir Book" w:hAnsi="Avenir Book" w:cs="Arial"/>
        </w:rPr>
        <w:fldChar w:fldCharType="end"/>
      </w:r>
      <w:r w:rsidR="008F44FB" w:rsidRPr="00504850">
        <w:rPr>
          <w:rFonts w:ascii="Avenir Book" w:hAnsi="Avenir Book" w:cs="Arial"/>
        </w:rPr>
        <w:t>.</w:t>
      </w:r>
      <w:r w:rsidR="000B3CF6" w:rsidRPr="00504850">
        <w:rPr>
          <w:rFonts w:ascii="Avenir Book" w:hAnsi="Avenir Book" w:cs="Arial"/>
        </w:rPr>
        <w:t xml:space="preserve"> </w:t>
      </w:r>
      <w:r w:rsidR="0081042E">
        <w:rPr>
          <w:rFonts w:ascii="Avenir Book" w:hAnsi="Avenir Book" w:cs="Arial"/>
        </w:rPr>
        <w:t xml:space="preserve">For instance, one ultimate source of these </w:t>
      </w:r>
      <w:r w:rsidR="0081042E">
        <w:rPr>
          <w:rFonts w:ascii="Avenir Book" w:hAnsi="Avenir Book" w:cs="Arial"/>
        </w:rPr>
        <w:lastRenderedPageBreak/>
        <w:t xml:space="preserve">estimates mentions only “deltaic sediments” as a sink, which </w:t>
      </w:r>
      <w:r w:rsidR="007736BE">
        <w:rPr>
          <w:rFonts w:ascii="Avenir Book" w:hAnsi="Avenir Book" w:cs="Arial"/>
        </w:rPr>
        <w:t>could</w:t>
      </w:r>
      <w:r w:rsidR="0081042E">
        <w:rPr>
          <w:rFonts w:ascii="Avenir Book" w:hAnsi="Avenir Book" w:cs="Arial"/>
        </w:rPr>
        <w:t xml:space="preserve"> include </w:t>
      </w:r>
      <w:r w:rsidR="007736BE">
        <w:rPr>
          <w:rFonts w:ascii="Avenir Book" w:hAnsi="Avenir Book" w:cs="Arial"/>
        </w:rPr>
        <w:t xml:space="preserve">coastal wetlands but also </w:t>
      </w:r>
      <w:r w:rsidR="0081042E">
        <w:rPr>
          <w:rFonts w:ascii="Avenir Book" w:hAnsi="Avenir Book" w:cs="Arial"/>
        </w:rPr>
        <w:t xml:space="preserve">nearshore underwater </w:t>
      </w:r>
      <w:ins w:id="22" w:author="Canty, Steven" w:date="2024-02-02T07:49:00Z">
        <w:r w:rsidR="0081042E">
          <w:rPr>
            <w:rFonts w:ascii="Avenir Book" w:hAnsi="Avenir Book" w:cs="Arial"/>
          </w:rPr>
          <w:t>sediment</w:t>
        </w:r>
      </w:ins>
      <w:ins w:id="23" w:author="Canty, Steven [2]" w:date="2024-01-24T14:47:00Z">
        <w:r w:rsidR="00FB5DFC">
          <w:rPr>
            <w:rFonts w:ascii="Avenir Book" w:hAnsi="Avenir Book" w:cs="Arial"/>
          </w:rPr>
          <w:t>s</w:t>
        </w:r>
      </w:ins>
      <w:del w:id="24" w:author="Canty, Steven" w:date="2024-02-02T07:49:00Z">
        <w:r w:rsidR="0081042E">
          <w:rPr>
            <w:rFonts w:ascii="Avenir Book" w:hAnsi="Avenir Book" w:cs="Arial"/>
          </w:rPr>
          <w:delText>sediment</w:delText>
        </w:r>
      </w:del>
      <w:r w:rsidR="0081042E">
        <w:rPr>
          <w:rFonts w:ascii="Avenir Book" w:hAnsi="Avenir Book" w:cs="Arial"/>
        </w:rPr>
        <w:t xml:space="preserve"> </w:t>
      </w:r>
      <w:r w:rsidR="0081042E">
        <w:rPr>
          <w:rFonts w:ascii="Avenir Book" w:hAnsi="Avenir Book" w:cs="Arial"/>
        </w:rPr>
        <w:fldChar w:fldCharType="begin"/>
      </w:r>
      <w:r w:rsidR="0081042E">
        <w:rPr>
          <w:rFonts w:ascii="Avenir Book" w:hAnsi="Avenir Book" w:cs="Arial"/>
        </w:rPr>
        <w:instrText xml:space="preserve"> ADDIN ZOTERO_ITEM CSL_CITATION {"citationID":"tSJAj3Fh","properties":{"formattedCitation":"(Hedges &amp; Keil, 1995)","plainCitation":"(Hedges &amp; Keil, 1995)","noteIndex":0},"citationItems":[{"id":2743,"uris":["http://zotero.org/users/2451062/items/FVFEYPBD"],"itemData":{"id":2743,"type":"article-journal","container-title":"Marine chemistry","issue":"2-3","note":"publisher: Elsevier","page":"81–115","source":"Google Scholar","title":"Sedimentary organic matter preservation: an assessment and speculative synthesis","title-short":"Sedimentary organic matter preservation","volume":"49","author":[{"family":"Hedges","given":"John I."},{"family":"Keil","given":"Richard G."}],"issued":{"date-parts":[["1995"]]}}}],"schema":"https://github.com/citation-style-language/schema/raw/master/csl-citation.json"} </w:instrText>
      </w:r>
      <w:r w:rsidR="0081042E">
        <w:rPr>
          <w:rFonts w:ascii="Avenir Book" w:hAnsi="Avenir Book" w:cs="Arial"/>
        </w:rPr>
        <w:fldChar w:fldCharType="separate"/>
      </w:r>
      <w:r w:rsidR="0081042E">
        <w:rPr>
          <w:rFonts w:ascii="Avenir Book" w:hAnsi="Avenir Book" w:cs="Arial"/>
          <w:noProof/>
        </w:rPr>
        <w:t>(Hedges &amp; Keil, 1995)</w:t>
      </w:r>
      <w:r w:rsidR="0081042E">
        <w:rPr>
          <w:rFonts w:ascii="Avenir Book" w:hAnsi="Avenir Book" w:cs="Arial"/>
        </w:rPr>
        <w:fldChar w:fldCharType="end"/>
      </w:r>
      <w:r w:rsidR="0081042E">
        <w:rPr>
          <w:rFonts w:ascii="Avenir Book" w:hAnsi="Avenir Book" w:cs="Arial"/>
        </w:rPr>
        <w:t xml:space="preserve">. </w:t>
      </w:r>
      <w:r w:rsidR="00094EAC" w:rsidRPr="00504850">
        <w:rPr>
          <w:rFonts w:ascii="Avenir Book" w:hAnsi="Avenir Book" w:cs="Arial"/>
        </w:rPr>
        <w:t>W</w:t>
      </w:r>
      <w:r w:rsidR="00E348AC" w:rsidRPr="00504850">
        <w:rPr>
          <w:rFonts w:ascii="Avenir Book" w:hAnsi="Avenir Book" w:cs="Arial"/>
        </w:rPr>
        <w:t xml:space="preserve">etlands </w:t>
      </w:r>
      <w:r w:rsidR="00085154">
        <w:rPr>
          <w:rFonts w:ascii="Avenir Book" w:hAnsi="Avenir Book" w:cs="Arial"/>
        </w:rPr>
        <w:t>experiencing</w:t>
      </w:r>
      <w:r w:rsidR="00085154" w:rsidRPr="00504850">
        <w:rPr>
          <w:rFonts w:ascii="Avenir Book" w:hAnsi="Avenir Book" w:cs="Arial"/>
        </w:rPr>
        <w:t xml:space="preserve"> </w:t>
      </w:r>
      <w:r w:rsidR="00E348AC" w:rsidRPr="00504850">
        <w:rPr>
          <w:rFonts w:ascii="Avenir Book" w:hAnsi="Avenir Book" w:cs="Arial"/>
        </w:rPr>
        <w:t>high</w:t>
      </w:r>
      <w:r w:rsidR="006E60C9">
        <w:rPr>
          <w:rFonts w:ascii="Avenir Book" w:hAnsi="Avenir Book" w:cs="Arial"/>
        </w:rPr>
        <w:t xml:space="preserve"> rates of</w:t>
      </w:r>
      <w:r w:rsidR="00E348AC" w:rsidRPr="00504850">
        <w:rPr>
          <w:rFonts w:ascii="Avenir Book" w:hAnsi="Avenir Book" w:cs="Arial"/>
        </w:rPr>
        <w:t xml:space="preserve"> </w:t>
      </w:r>
      <w:del w:id="25" w:author="Canty, Steven" w:date="2024-02-02T07:49:00Z">
        <w:r w:rsidR="00804985">
          <w:rPr>
            <w:rFonts w:ascii="Avenir Book" w:hAnsi="Avenir Book" w:cs="Arial"/>
          </w:rPr>
          <w:delText>R</w:delText>
        </w:r>
        <w:r w:rsidR="00E348AC" w:rsidRPr="00504850">
          <w:rPr>
            <w:rFonts w:ascii="Avenir Book" w:hAnsi="Avenir Book" w:cs="Arial"/>
          </w:rPr>
          <w:delText xml:space="preserve">SLR </w:delText>
        </w:r>
        <w:r w:rsidR="006E60C9">
          <w:rPr>
            <w:rFonts w:ascii="Avenir Book" w:hAnsi="Avenir Book" w:cs="Arial"/>
          </w:rPr>
          <w:delText>(</w:delText>
        </w:r>
      </w:del>
      <w:commentRangeStart w:id="26"/>
      <w:ins w:id="27" w:author="Canty, Steven" w:date="2024-01-22T11:11:00Z">
        <w:r w:rsidR="006E60C9">
          <w:rPr>
            <w:rFonts w:ascii="Avenir Book" w:hAnsi="Avenir Book" w:cs="Arial"/>
          </w:rPr>
          <w:t>relative sea level rise</w:t>
        </w:r>
        <w:r w:rsidR="0031432A" w:rsidDel="0031432A">
          <w:rPr>
            <w:rFonts w:ascii="Avenir Book" w:hAnsi="Avenir Book" w:cs="Arial"/>
          </w:rPr>
          <w:t xml:space="preserve"> </w:t>
        </w:r>
      </w:ins>
      <w:del w:id="28" w:author="Canty, Steven" w:date="2024-01-22T11:11:00Z">
        <w:r w:rsidR="00804985" w:rsidDel="0031432A">
          <w:rPr>
            <w:rFonts w:ascii="Avenir Book" w:hAnsi="Avenir Book" w:cs="Arial"/>
          </w:rPr>
          <w:delText>R</w:delText>
        </w:r>
        <w:r w:rsidR="00E348AC" w:rsidRPr="00504850" w:rsidDel="0031432A">
          <w:rPr>
            <w:rFonts w:ascii="Avenir Book" w:hAnsi="Avenir Book" w:cs="Arial"/>
          </w:rPr>
          <w:delText xml:space="preserve">SLR </w:delText>
        </w:r>
      </w:del>
      <w:ins w:id="29" w:author="Canty, Steven" w:date="2024-02-02T07:49:00Z">
        <w:r w:rsidR="006E60C9">
          <w:rPr>
            <w:rFonts w:ascii="Avenir Book" w:hAnsi="Avenir Book" w:cs="Arial"/>
          </w:rPr>
          <w:t>(</w:t>
        </w:r>
      </w:ins>
      <w:ins w:id="30" w:author="Canty, Steven" w:date="2024-01-22T11:11:00Z">
        <w:r w:rsidR="0031432A">
          <w:rPr>
            <w:rFonts w:ascii="Avenir Book" w:hAnsi="Avenir Book" w:cs="Arial"/>
          </w:rPr>
          <w:t>R</w:t>
        </w:r>
        <w:r w:rsidR="0031432A" w:rsidRPr="00504850">
          <w:rPr>
            <w:rFonts w:ascii="Avenir Book" w:hAnsi="Avenir Book" w:cs="Arial"/>
          </w:rPr>
          <w:t>SLR</w:t>
        </w:r>
      </w:ins>
      <w:del w:id="31" w:author="Canty, Steven" w:date="2024-01-22T11:11:00Z">
        <w:r w:rsidR="006E60C9" w:rsidDel="0031432A">
          <w:rPr>
            <w:rFonts w:ascii="Avenir Book" w:hAnsi="Avenir Book" w:cs="Arial"/>
          </w:rPr>
          <w:delText>relative sea level rise</w:delText>
        </w:r>
      </w:del>
      <w:ins w:id="32" w:author="Canty, Steven" w:date="2024-02-02T07:49:00Z">
        <w:r w:rsidR="006E60C9">
          <w:rPr>
            <w:rFonts w:ascii="Avenir Book" w:hAnsi="Avenir Book" w:cs="Arial"/>
          </w:rPr>
          <w:t>)</w:t>
        </w:r>
        <w:r w:rsidR="00E348AC" w:rsidRPr="00504850">
          <w:rPr>
            <w:rFonts w:ascii="Avenir Book" w:hAnsi="Avenir Book" w:cs="Arial"/>
          </w:rPr>
          <w:t xml:space="preserve"> </w:t>
        </w:r>
        <w:commentRangeEnd w:id="26"/>
        <w:r w:rsidR="0031432A">
          <w:rPr>
            <w:rStyle w:val="CommentReference"/>
            <w:rFonts w:asciiTheme="minorHAnsi" w:eastAsiaTheme="minorHAnsi" w:hAnsiTheme="minorHAnsi" w:cstheme="minorBidi"/>
            <w:kern w:val="2"/>
            <w:lang w:bidi="ar-SA"/>
            <w14:ligatures w14:val="standardContextual"/>
          </w:rPr>
          <w:commentReference w:id="26"/>
        </w:r>
      </w:ins>
      <w:del w:id="33" w:author="Canty, Steven" w:date="2024-02-02T07:49:00Z">
        <w:r w:rsidR="006E60C9">
          <w:rPr>
            <w:rFonts w:ascii="Avenir Book" w:hAnsi="Avenir Book" w:cs="Arial"/>
          </w:rPr>
          <w:delText>)</w:delText>
        </w:r>
        <w:r w:rsidR="00E348AC" w:rsidRPr="00504850">
          <w:rPr>
            <w:rFonts w:ascii="Avenir Book" w:hAnsi="Avenir Book" w:cs="Arial"/>
          </w:rPr>
          <w:delText xml:space="preserve"> </w:delText>
        </w:r>
      </w:del>
      <w:r w:rsidR="00E348AC" w:rsidRPr="00504850">
        <w:rPr>
          <w:rFonts w:ascii="Avenir Book" w:hAnsi="Avenir Book" w:cs="Arial"/>
        </w:rPr>
        <w:t>increase rates of marsh</w:t>
      </w:r>
      <w:ins w:id="34" w:author="Catherine Lovelock" w:date="2024-02-02T07:54:00Z">
        <w:r w:rsidR="00E348AC" w:rsidRPr="00504850">
          <w:rPr>
            <w:rFonts w:ascii="Avenir Book" w:hAnsi="Avenir Book" w:cs="Arial"/>
          </w:rPr>
          <w:t xml:space="preserve"> </w:t>
        </w:r>
      </w:ins>
      <w:ins w:id="35" w:author="Catherine Lovelock" w:date="2024-01-17T09:21:00Z">
        <w:r w:rsidR="00F43B1A">
          <w:rPr>
            <w:rFonts w:ascii="Avenir Book" w:hAnsi="Avenir Book" w:cs="Arial"/>
          </w:rPr>
          <w:t>and mangrove</w:t>
        </w:r>
        <w:r w:rsidR="00E348AC" w:rsidRPr="00504850">
          <w:rPr>
            <w:rFonts w:ascii="Avenir Book" w:hAnsi="Avenir Book" w:cs="Arial"/>
          </w:rPr>
          <w:t xml:space="preserve"> </w:t>
        </w:r>
      </w:ins>
      <w:r w:rsidR="00E348AC" w:rsidRPr="00504850">
        <w:rPr>
          <w:rFonts w:ascii="Avenir Book" w:hAnsi="Avenir Book" w:cs="Arial"/>
        </w:rPr>
        <w:t xml:space="preserve">surface elevation gain and concomitantly </w:t>
      </w:r>
      <w:r w:rsidR="007969CE" w:rsidRPr="00504850">
        <w:rPr>
          <w:rFonts w:ascii="Avenir Book" w:hAnsi="Avenir Book" w:cs="Arial"/>
        </w:rPr>
        <w:t>gain</w:t>
      </w:r>
      <w:r w:rsidR="00E348AC" w:rsidRPr="00504850">
        <w:rPr>
          <w:rFonts w:ascii="Avenir Book" w:hAnsi="Avenir Book" w:cs="Arial"/>
        </w:rPr>
        <w:t xml:space="preserve"> soil C </w:t>
      </w:r>
      <w:r w:rsidR="007969CE" w:rsidRPr="00504850">
        <w:rPr>
          <w:rFonts w:ascii="Avenir Book" w:hAnsi="Avenir Book" w:cs="Arial"/>
        </w:rPr>
        <w:t>more rapidl</w:t>
      </w:r>
      <w:r w:rsidR="00BB78C7">
        <w:rPr>
          <w:rFonts w:ascii="Avenir Book" w:hAnsi="Avenir Book" w:cs="Arial"/>
        </w:rPr>
        <w:t xml:space="preserve">y </w:t>
      </w:r>
      <w:commentRangeStart w:id="36"/>
      <w:r w:rsidR="00BB78C7">
        <w:rPr>
          <w:rFonts w:ascii="Avenir Book" w:hAnsi="Avenir Book" w:cs="Arial"/>
        </w:rPr>
        <w:fldChar w:fldCharType="begin"/>
      </w:r>
      <w:r w:rsidR="00452094">
        <w:rPr>
          <w:rFonts w:ascii="Avenir Book" w:hAnsi="Avenir Book" w:cs="Arial"/>
        </w:rPr>
        <w:instrText xml:space="preserve"> ADDIN ZOTERO_ITEM CSL_CITATION {"citationID":"lT4vlmfX","properties":{"formattedCitation":"(Morris et al., 2002; Rogers et al., 2019)","plainCitation":"(Morris et al., 2002; Rogers et al., 2019)","noteIndex":0},"citationItems":[{"id":75,"uris":["http://zotero.org/users/2451062/items/67C2I7DP"],"itemData":{"id":75,"type":"article-journal","abstract":"Salt marsh ecosystems are maintained by the dominant macrophytes that regulate the elevation of their habitat within a narrow portion of the intertidal zone by accumulating organic matter and trapping inorganic sediment. The long-term stability of these ecosystems is explained by interactions among sea level, land elevation, primary production, and sediment accretion that regulate the elevation of the sediment surface toward an equilibrium with mean sea level. We show here in a salt marsh that this equilibrium is adjusted upward by increased production of the salt marsh macrophyte Spartina alterniflora and downward by an increasing rate of relative sea-level rise (RSLR). Adjustments in marsh surface elevation are slow in comparison to interannual anomalies and long-period cycles of sea level, and this lag in sediment elevation results in significant variation in annual primary productivity. We describe a theoretical model that predicts that the system will be stable against changes in relative mean sea level when surface elevation is greater than what is optimal for primary production. When surface elevation is less than optimal, the system will be unstable. The model predicts that there is an optimal rate of RSLR at which the equilibrium elevation and depth of tidal flooding will be optimal for plant growth However, the optimal rate of RSLR also represents an upper limit because at higher rates of RSLR the plant community cannot sustain an elevation that is within its range of tolerance. For estuaries with high sediment loading, such as those on the southeast coast of the United States, the limiting rate of RSLR was predided to be at most 1.2 cm/yr, which is 3.5 times greater than the current, long-term rate of RSLR.","archive_location":"ISI:000179348800019","container-title":"Ecology","ISSN":"0012-9658","issue":"10","language":"English","page":"2869-2877","title":"Responses of coastal wetlands to rising sea level","title-short":"Responses of coastal wetlands to rising sea level","volume":"83","author":[{"family":"Morris","given":"J. T."},{"family":"Sundareshwar","given":"P. V."},{"family":"Nietch","given":"C. T."},{"family":"Kjerfve","given":"B."},{"family":"Cahoon","given":"D. R."}],"issued":{"date-parts":[["2002",10]]}}},{"id":2746,"uris":["http://zotero.org/users/2451062/items/4TWNSEM5"],"itemData":{"id":2746,"type":"article-journal","container-title":"Nature","issue":"7746","note":"publisher: Nature Publishing Group UK London","page":"91–95","source":"Google Scholar","title":"Wetland carbon storage controlled by millennial-scale variation in relative sea-level rise","volume":"567","author":[{"family":"Rogers","given":"Kerrylee"},{"family":"Kelleway","given":"Jeffrey J."},{"family":"Saintilan","given":"Neil"},{"family":"Megonigal","given":"J. Patrick"},{"family":"Adams","given":"Janine B."},{"family":"Holmquist","given":"James R."},{"family":"Lu","given":"Meng"},{"family":"Schile-Beers","given":"Lisa"},{"family":"Zawadzki","given":"Atun"},{"family":"Mazumder","given":"Debashish"}],"issued":{"date-parts":[["2019"]]}}}],"schema":"https://github.com/citation-style-language/schema/raw/master/csl-citation.json"} </w:instrText>
      </w:r>
      <w:r w:rsidR="00BB78C7">
        <w:rPr>
          <w:rFonts w:ascii="Avenir Book" w:hAnsi="Avenir Book" w:cs="Arial"/>
        </w:rPr>
        <w:fldChar w:fldCharType="separate"/>
      </w:r>
      <w:r w:rsidR="00452094">
        <w:rPr>
          <w:rFonts w:ascii="Avenir Book" w:hAnsi="Avenir Book" w:cs="Arial"/>
          <w:noProof/>
        </w:rPr>
        <w:t>(Morris et al., 2002; Rogers et al., 2019)</w:t>
      </w:r>
      <w:r w:rsidR="00BB78C7">
        <w:rPr>
          <w:rFonts w:ascii="Avenir Book" w:hAnsi="Avenir Book" w:cs="Arial"/>
        </w:rPr>
        <w:fldChar w:fldCharType="end"/>
      </w:r>
      <w:commentRangeEnd w:id="36"/>
      <w:r w:rsidR="004C1637">
        <w:rPr>
          <w:rStyle w:val="CommentReference"/>
          <w:rFonts w:asciiTheme="minorHAnsi" w:eastAsiaTheme="minorHAnsi" w:hAnsiTheme="minorHAnsi" w:cstheme="minorBidi"/>
          <w:kern w:val="2"/>
          <w:lang w:bidi="ar-SA"/>
          <w14:ligatures w14:val="standardContextual"/>
        </w:rPr>
        <w:commentReference w:id="36"/>
      </w:r>
      <w:r w:rsidR="001B4A9F">
        <w:rPr>
          <w:rFonts w:ascii="Avenir Book" w:hAnsi="Avenir Book" w:cs="Arial"/>
        </w:rPr>
        <w:t xml:space="preserve"> and will likely gain N more rapidly</w:t>
      </w:r>
      <w:del w:id="37" w:author="Canty, Steven [2]" w:date="2024-01-24T14:48:00Z">
        <w:r w:rsidR="001B4A9F">
          <w:rPr>
            <w:rFonts w:ascii="Avenir Book" w:hAnsi="Avenir Book" w:cs="Arial"/>
          </w:rPr>
          <w:delText xml:space="preserve"> as well</w:delText>
        </w:r>
      </w:del>
      <w:r w:rsidR="001B4A9F">
        <w:rPr>
          <w:rFonts w:ascii="Avenir Book" w:hAnsi="Avenir Book" w:cs="Arial"/>
        </w:rPr>
        <w:t>.</w:t>
      </w:r>
    </w:p>
    <w:p w14:paraId="1EA1C882" w14:textId="339A4A23" w:rsidR="000D52B2" w:rsidRPr="00504850" w:rsidRDefault="00E348AC" w:rsidP="006F473A">
      <w:pPr>
        <w:ind w:firstLine="720"/>
        <w:rPr>
          <w:rFonts w:ascii="Avenir Book" w:hAnsi="Avenir Book" w:cs="Arial"/>
        </w:rPr>
      </w:pPr>
      <w:r w:rsidRPr="00504850">
        <w:rPr>
          <w:rFonts w:ascii="Avenir Book" w:hAnsi="Avenir Book" w:cs="Arial"/>
        </w:rPr>
        <w:t xml:space="preserve">Recent efforts to value the </w:t>
      </w:r>
      <w:r w:rsidR="00094EAC" w:rsidRPr="00504850">
        <w:rPr>
          <w:rFonts w:ascii="Avenir Book" w:hAnsi="Avenir Book" w:cs="Arial"/>
        </w:rPr>
        <w:t>C</w:t>
      </w:r>
      <w:r w:rsidRPr="00504850">
        <w:rPr>
          <w:rFonts w:ascii="Avenir Book" w:hAnsi="Avenir Book" w:cs="Arial"/>
        </w:rPr>
        <w:t xml:space="preserve"> sink capacity of tidal wetlands as </w:t>
      </w:r>
      <w:commentRangeStart w:id="38"/>
      <w:r w:rsidR="00BB362B" w:rsidRPr="00504850">
        <w:rPr>
          <w:rFonts w:ascii="Avenir Book" w:hAnsi="Avenir Book" w:cs="Arial"/>
        </w:rPr>
        <w:t xml:space="preserve">natural </w:t>
      </w:r>
      <w:r w:rsidRPr="00504850">
        <w:rPr>
          <w:rFonts w:ascii="Avenir Book" w:hAnsi="Avenir Book" w:cs="Arial"/>
        </w:rPr>
        <w:t xml:space="preserve">“blue </w:t>
      </w:r>
      <w:r w:rsidR="007736BE">
        <w:rPr>
          <w:rFonts w:ascii="Avenir Book" w:hAnsi="Avenir Book" w:cs="Arial"/>
        </w:rPr>
        <w:t>C</w:t>
      </w:r>
      <w:r w:rsidRPr="00504850">
        <w:rPr>
          <w:rFonts w:ascii="Avenir Book" w:hAnsi="Avenir Book" w:cs="Arial"/>
        </w:rPr>
        <w:t xml:space="preserve">” solutions </w:t>
      </w:r>
      <w:commentRangeEnd w:id="38"/>
      <w:r w:rsidR="00CA6211">
        <w:rPr>
          <w:rStyle w:val="CommentReference"/>
          <w:rFonts w:asciiTheme="minorHAnsi" w:eastAsiaTheme="minorHAnsi" w:hAnsiTheme="minorHAnsi" w:cstheme="minorBidi"/>
          <w:kern w:val="2"/>
          <w:lang w:bidi="ar-SA"/>
          <w14:ligatures w14:val="standardContextual"/>
        </w:rPr>
        <w:commentReference w:id="38"/>
      </w:r>
      <w:r w:rsidRPr="00504850">
        <w:rPr>
          <w:rFonts w:ascii="Avenir Book" w:hAnsi="Avenir Book" w:cs="Arial"/>
        </w:rPr>
        <w:t>have led to increasing demand for tidal wetland restoration projects around the world</w:t>
      </w:r>
      <w:r w:rsidR="007E3676">
        <w:rPr>
          <w:rFonts w:ascii="Avenir Book" w:hAnsi="Avenir Book" w:cs="Arial"/>
        </w:rPr>
        <w:t xml:space="preserve"> </w:t>
      </w:r>
      <w:r w:rsidR="0081042E">
        <w:rPr>
          <w:rFonts w:ascii="Avenir Book" w:hAnsi="Avenir Book" w:cs="Arial"/>
        </w:rPr>
        <w:fldChar w:fldCharType="begin"/>
      </w:r>
      <w:r w:rsidR="0081042E">
        <w:rPr>
          <w:rFonts w:ascii="Avenir Book" w:hAnsi="Avenir Book" w:cs="Arial"/>
        </w:rPr>
        <w:instrText xml:space="preserve"> ADDIN ZOTERO_ITEM CSL_CITATION {"citationID":"HOfDZ53C","properties":{"formattedCitation":"(Lovelock et al., 2023; Macreadie et al., 2021; Tang et al., 2018)","plainCitation":"(Lovelock et al., 2023; Macreadie et al., 2021; Tang et al., 2018)","noteIndex":0},"citationItems":[{"id":2753,"uris":["http://zotero.org/users/2451062/items/4PYQKDEX"],"itemData":{"id":2753,"type":"article-journal","abstract":"Restoration of coastal wetlands has the potential to deliver both climate change mitigation, called blue carbon, and adaptation benefits to coastal communities, as well as supporting biodiversity and providing additional ecosystem services. Valuing carbon sequestration may incentivize restoration projects; however, it requires development of rigorous methods for quantifying blue carbon sequestered during coastal wetland restoration. We describe the development of a blue carbon accounting model (BlueCAM) used within the\n              Tidal Restoration of Blue Carbon Ecosystems Methodology Determination 2022\n              of the Emissions Reduction Fund (ERF), which is Australia's voluntary carbon market scheme. The new BlueCAM uses Australian data to estimate abatement from carbon and greenhouse gas sources and sinks arising from coastal wetland restoration (via tidal restoration) and aligns with the Intergovernmental Panel for Climate Change guidelines for national greenhouse gas inventories. BlueCAM includes carbon sequestered in soils and biomass and avoided emissions from alternative land uses. A conservative modeled approach was used to provide estimates of abatement (as opposed to on</w:instrText>
      </w:r>
      <w:r w:rsidR="0081042E">
        <w:rPr>
          <w:rFonts w:ascii="Cambria Math" w:hAnsi="Cambria Math" w:cs="Cambria Math"/>
        </w:rPr>
        <w:instrText>‐</w:instrText>
      </w:r>
      <w:r w:rsidR="0081042E">
        <w:rPr>
          <w:rFonts w:ascii="Avenir Book" w:hAnsi="Avenir Book" w:cs="Arial"/>
        </w:rPr>
        <w:instrText xml:space="preserve">ground measurements); and in doing so, this will reduce the costs associated with monitoring and verification for ERF projects and may increase participation in blue carbon projects by Australian landholders. BlueCAM encompasses multiple climate regions and plant communities and therefore may be useful to others outside Australia seeking to value blue carbon benefits from coastal wetland restoration.","container-title":"Restoration Ecology","DOI":"10.1111/rec.13739","ISSN":"1061-2971, 1526-100X","issue":"7","journalAbbreviation":"Restoration Ecology","language":"en","page":"e13739","source":"DOI.org (Crossref)","title":"An Australian blue carbon method to estimate climate change mitigation benefits of coastal wetland restoration","volume":"31","author":[{"family":"Lovelock","given":"Catherine E."},{"family":"Adame","given":"Maria F."},{"family":"Bradley","given":"Jennifer"},{"family":"Dittmann","given":"Sabine"},{"family":"Hagger","given":"Valerie"},{"family":"Hickey","given":"Sharyn M."},{"family":"Hutley","given":"Lindsay B."},{"family":"Jones","given":"Alice"},{"family":"Kelleway","given":"Jeffrey J."},{"family":"Lavery","given":"Paul S."},{"family":"Macreadie","given":"Peter I."},{"family":"Maher","given":"Damien T."},{"family":"McGinley","given":"Soraya"},{"family":"McGlashan","given":"Alice"},{"family":"Perry","given":"Sarah"},{"family":"Mosley","given":"Luke"},{"family":"Rogers","given":"Kerrylee"},{"family":"Sippo","given":"James Z."}],"issued":{"date-parts":[["2023",9]]}}},{"id":2758,"uris":["http://zotero.org/users/2451062/items/CNU75Q69"],"itemData":{"id":2758,"type":"article-journal","container-title":"Nature Reviews Earth &amp; Environment","issue":"12","note":"publisher: Nature Publishing Group UK London","page":"826–839","source":"Google Scholar","title":"Blue carbon as a natural climate solution","volume":"2","author":[{"family":"Macreadie","given":"Peter I."},{"family":"Costa","given":"Micheli DP"},{"family":"Atwood","given":"Trisha B."},{"family":"Friess","given":"Daniel A."},{"family":"Kelleway","given":"Jeffrey J."},{"family":"Kennedy","given":"Hilary"},{"family":"Lovelock","given":"Catherine E."},{"family":"Serrano","given":"Oscar"},{"family":"Duarte","given":"Carlos M."}],"issued":{"date-parts":[["2021"]]}}},{"id":2751,"uris":["http://zotero.org/users/2451062/items/8CSCSHIZ"],"itemData":{"id":2751,"type":"article-journal","container-title":"Science China Earth Sciences","note":"publisher: Springer","page":"637–646","source":"Google Scholar","title":"Coastal blue carbon: Concept, study method, and the application to ecological restoration","title-short":"Coastal blue carbon","volume":"61","author":[{"family":"Tang","given":"Jianwu"},{"family":"Ye","given":"Shufeng"},{"family":"Chen","given":"Xuechu"},{"family":"Yang","given":"Hualei"},{"family":"Sun","given":"Xiaohong"},{"family":"Wang","given":"Faming"},{"family":"Wen","given":"Quan"},{"family":"Chen","given":"Shaobo"}],"issued":{"date-parts":[["2018"]]}}}],"schema":"https://github.com/citation-style-language/schema/raw/master/csl-citation.json"} </w:instrText>
      </w:r>
      <w:r w:rsidR="0081042E">
        <w:rPr>
          <w:rFonts w:ascii="Avenir Book" w:hAnsi="Avenir Book" w:cs="Arial"/>
        </w:rPr>
        <w:fldChar w:fldCharType="separate"/>
      </w:r>
      <w:r w:rsidR="0081042E">
        <w:rPr>
          <w:rFonts w:ascii="Avenir Book" w:hAnsi="Avenir Book" w:cs="Arial"/>
          <w:noProof/>
        </w:rPr>
        <w:t>(Lovelock et al., 2023; Macreadie et al., 2021; Tang et al., 2018)</w:t>
      </w:r>
      <w:r w:rsidR="0081042E">
        <w:rPr>
          <w:rFonts w:ascii="Avenir Book" w:hAnsi="Avenir Book" w:cs="Arial"/>
        </w:rPr>
        <w:fldChar w:fldCharType="end"/>
      </w:r>
      <w:r w:rsidR="0081042E">
        <w:rPr>
          <w:rFonts w:ascii="Avenir Book" w:hAnsi="Avenir Book" w:cs="Arial"/>
        </w:rPr>
        <w:t>.</w:t>
      </w:r>
      <w:r w:rsidRPr="00504850">
        <w:rPr>
          <w:rFonts w:ascii="Avenir Book" w:hAnsi="Avenir Book" w:cs="Arial"/>
        </w:rPr>
        <w:t xml:space="preserve"> Blue </w:t>
      </w:r>
      <w:r w:rsidR="00FD4B33" w:rsidRPr="00504850">
        <w:rPr>
          <w:rFonts w:ascii="Avenir Book" w:hAnsi="Avenir Book" w:cs="Arial"/>
        </w:rPr>
        <w:t>C</w:t>
      </w:r>
      <w:r w:rsidRPr="00504850">
        <w:rPr>
          <w:rFonts w:ascii="Avenir Book" w:hAnsi="Avenir Book" w:cs="Arial"/>
        </w:rPr>
        <w:t xml:space="preserve"> syntheses have quantified the </w:t>
      </w:r>
      <w:r w:rsidR="0081042E">
        <w:rPr>
          <w:rFonts w:ascii="Avenir Book" w:hAnsi="Avenir Book" w:cs="Arial"/>
        </w:rPr>
        <w:t>C</w:t>
      </w:r>
      <w:r w:rsidRPr="00504850">
        <w:rPr>
          <w:rFonts w:ascii="Avenir Book" w:hAnsi="Avenir Book" w:cs="Arial"/>
        </w:rPr>
        <w:t xml:space="preserve"> stocks in mangrove</w:t>
      </w:r>
      <w:r w:rsidR="00546847">
        <w:rPr>
          <w:rFonts w:ascii="Avenir Book" w:hAnsi="Avenir Book" w:cs="Arial"/>
        </w:rPr>
        <w:t xml:space="preserve"> a</w:t>
      </w:r>
      <w:r w:rsidRPr="00504850">
        <w:rPr>
          <w:rFonts w:ascii="Avenir Book" w:hAnsi="Avenir Book" w:cs="Arial"/>
        </w:rPr>
        <w:t xml:space="preserve">nd marsh biomass and recent syntheses have </w:t>
      </w:r>
      <w:r w:rsidR="00DE6C06" w:rsidRPr="00504850">
        <w:rPr>
          <w:rFonts w:ascii="Avenir Book" w:hAnsi="Avenir Book" w:cs="Arial"/>
        </w:rPr>
        <w:t>estimated</w:t>
      </w:r>
      <w:r w:rsidRPr="00504850">
        <w:rPr>
          <w:rFonts w:ascii="Avenir Book" w:hAnsi="Avenir Book" w:cs="Arial"/>
        </w:rPr>
        <w:t xml:space="preserve"> soil C sequestration potential</w:t>
      </w:r>
      <w:r w:rsidR="0081042E">
        <w:rPr>
          <w:rFonts w:ascii="Avenir Book" w:hAnsi="Avenir Book" w:cs="Arial"/>
        </w:rPr>
        <w:t xml:space="preserve"> </w:t>
      </w:r>
      <w:commentRangeStart w:id="39"/>
      <w:r w:rsidR="00B15B19">
        <w:rPr>
          <w:rFonts w:ascii="Avenir Book" w:hAnsi="Avenir Book" w:cs="Arial"/>
        </w:rPr>
        <w:fldChar w:fldCharType="begin"/>
      </w:r>
      <w:r w:rsidR="00B15B19">
        <w:rPr>
          <w:rFonts w:ascii="Avenir Book" w:hAnsi="Avenir Book" w:cs="Arial"/>
        </w:rPr>
        <w:instrText xml:space="preserve"> ADDIN ZOTERO_ITEM CSL_CITATION {"citationID":"7AvBbA0p","properties":{"formattedCitation":"(Atwood et al., 2017; Breithaupt &amp; Steinmuller, 2022; Hinson et al., 2019; Ouyang &amp; Lee, 2020; Rovai et al., 2018; Spivak et al., 2019)","plainCitation":"(Atwood et al., 2017; Breithaupt &amp; Steinmuller, 2022; Hinson et al., 2019; Ouyang &amp; Lee, 2020; Rovai et al., 2018; Spivak et al., 2019)","noteIndex":0},"citationItems":[{"id":2759,"uris":["http://zotero.org/users/2451062/items/QACHTYRF"],"itemData":{"id":2759,"type":"article-journal","container-title":"Nature Climate Change","issue":"7","note":"publisher: Nature Publishing Group UK London","page":"523–528","source":"Google Scholar","title":"Global patterns in mangrove soil carbon stocks and losses","volume":"7","author":[{"family":"Atwood","given":"Trisha B."},{"family":"Connolly","given":"Rod M."},{"family":"Almahasheer","given":"Hanan"},{"family":"Carnell","given":"Paul E."},{"family":"Duarte","given":"Carlos M."},{"family":"Ewers Lewis","given":"Carolyn J."},{"family":"Irigoien","given":"Xabier"},{"family":"Kelleway","given":"Jeffrey J."},{"family":"Lavery","given":"Paul S."},{"family":"Macreadie","given":"Peter I."}],"issued":{"date-parts":[["2017"]]}}},{"id":2773,"uris":["http://zotero.org/users/2451062/items/R8H83KCH"],"itemData":{"id":2773,"type":"article-journal","abstract":"Abstract\n            \n              This study provides updated analysis of multi</w:instrText>
      </w:r>
      <w:r w:rsidR="00B15B19">
        <w:rPr>
          <w:rFonts w:ascii="Cambria Math" w:hAnsi="Cambria Math" w:cs="Cambria Math"/>
        </w:rPr>
        <w:instrText>‐</w:instrText>
      </w:r>
      <w:r w:rsidR="00B15B19">
        <w:rPr>
          <w:rFonts w:ascii="Avenir Book" w:hAnsi="Avenir Book" w:cs="Arial"/>
        </w:rPr>
        <w:instrText>decadal mangrove organic carbon (OC) burial rates. The available data indicate mangroves bury 138.6 (120.3–158.8, 95% C.I.) g OC m\n              −2\n              yr\n              −1\n              locally, or 20.18 (17.52–23.12) Tg yr\n              −1\n              globally. We contend that this common approach of upscaling from a single local</w:instrText>
      </w:r>
      <w:r w:rsidR="00B15B19">
        <w:rPr>
          <w:rFonts w:ascii="Cambria Math" w:hAnsi="Cambria Math" w:cs="Cambria Math"/>
        </w:rPr>
        <w:instrText>‐</w:instrText>
      </w:r>
      <w:r w:rsidR="00B15B19">
        <w:rPr>
          <w:rFonts w:ascii="Avenir Book" w:hAnsi="Avenir Book" w:cs="Arial"/>
        </w:rPr>
        <w:instrText>scale rate obscures critical environmental differences in burial rates. By implementing a recently formalized, spatially explicit global mangrove typology, we find carbonate setting mangroves have lower burial rates than terrigenous settings, and that upscaling based on representative rates for sedimentary setting alone or a combination of sedimentary and geomorphic settings, increased the global scale annual burial to 22.10 (18.26–26.05) and 24.17 (19.77–25.50) Tg yr\n              −1\n              , respectively. We propose that future work should focus less on consolidating a single confidence interval for mangrove OC burial rates, and should instead explore drivers of spatial variability based on sedimentary and geomorphic settings.\n            \n          , \n            Plain Language Summary\n            \n              In the last three decades mangroves have gained a global reputation for being particularly effective at extracting CO\n              2\n              from the atmosphere and storing it in their soils. There has been a large effort to measure how much carbon is stored in these soils, but the rate at which soil carbon is buried each year remains less well</w:instrText>
      </w:r>
      <w:r w:rsidR="00B15B19">
        <w:rPr>
          <w:rFonts w:ascii="Cambria Math" w:hAnsi="Cambria Math" w:cs="Cambria Math"/>
        </w:rPr>
        <w:instrText>‐</w:instrText>
      </w:r>
      <w:r w:rsidR="00B15B19">
        <w:rPr>
          <w:rFonts w:ascii="Avenir Book" w:hAnsi="Avenir Book" w:cs="Arial"/>
        </w:rPr>
        <w:instrText>known. In this study, we collected published mangrove carbon burial rates. We calculated that the single value most representative of how much carbon is buried by mangroves at any given location in the world is 138.6 g m\n              −2\n              yr\n              −1\n              . However, an important finding of this research is that mangroves bury carbon at different rates in coastal settings characterized by different sediment types and by variations in how riverine and ocean water interact with the landscape. We find that some mangrove settings, such as lagoons, bury less carbon than expected compared to previous assessments, but others, including mangroves in deltas, bury more. As a result, mangroves globally bury more carbon each year than previously thought. However, more work is needed to improve the understanding of burial rates, including making more measurements, especially in continental Africa where there are presently no directly measured burial rates available.\n            \n          , \n            Key Points\n            \n              \n                \n                  \n                    The global data set of mangrove organic carbon (OC) burial rates is highly skewed; the average of the transformed data is 138.6 g m\n                    −2\n                    yr\n                    −1\n                  \n                \n                \n                  Use of a global, spatially explicit mangrove typology indicates terrigenous settings have higher OC burial rates than carbonate settings\n                \n                \n                  More OC burial rate observations are needed for data</w:instrText>
      </w:r>
      <w:r w:rsidR="00B15B19">
        <w:rPr>
          <w:rFonts w:ascii="Cambria Math" w:hAnsi="Cambria Math" w:cs="Cambria Math"/>
        </w:rPr>
        <w:instrText>‐</w:instrText>
      </w:r>
      <w:r w:rsidR="00B15B19">
        <w:rPr>
          <w:rFonts w:ascii="Avenir Book" w:hAnsi="Avenir Book" w:cs="Arial"/>
        </w:rPr>
        <w:instrText>deficient regions, including deltas and the African continent","container-title":"Geophysical Research Letters","DOI":"10.1029/2022GL100177","ISSN":"0094-8276, 1944-8007","issue":"18","journalAbbreviation":"Geophysical Research Letters","language":"en","page":"e2022GL100177","source":"DOI.org (Crossref)","title":"Refining the Global Estimate of Mangrove Carbon Burial Rates Using Sedimentary and Geomorphic Settings","volume":"49","author":[{"family":"Breithaupt","given":"Joshua L."},{"family":"Steinmuller","given":"Havalend E."}],"issued":{"date-parts":[["2022",9,28]]}}},{"id":2776,"uris":["http://zotero.org/users/2451062/items/F9G4QX6W"],"itemData":{"id":2776,"type":"article-journal","abstract":"Abstract\n            Tidal wetlands are among the most valuable ecosystems in the world in terms of ecosystem service value, and the strategic management of their carbon resources is an important part of climate change mitigation. Tidal wetland soils contain relatively high quantities of soil organic carbon (SOC); yet there is little information about whether this SOC can be predicted based on easily identifiable environmental factors. We investigated how tidal wetland SOC density was distributed across the continental United States among various coastal locations, estuarine typologies, vegetation types, water regimes, and management regimes and found that knowledge of a wetland's coastal affiliation provided the most differentiation (whether on the East Coast, West Coast, or Gulf Coast). We then sought to identify whether SOC density was correlated with 47 different environmental variables and found that knowledge based on latitude and precipitation explained ~46% of the variance in SOC density for wetlands on the West Coast and Gulf Coast, respectively. Several other geographic, oceanic, terrestrial, and atmospheric factors were cross</w:instrText>
      </w:r>
      <w:r w:rsidR="00B15B19">
        <w:rPr>
          <w:rFonts w:ascii="Cambria Math" w:hAnsi="Cambria Math" w:cs="Cambria Math"/>
        </w:rPr>
        <w:instrText>‐</w:instrText>
      </w:r>
      <w:r w:rsidR="00B15B19">
        <w:rPr>
          <w:rFonts w:ascii="Avenir Book" w:hAnsi="Avenir Book" w:cs="Arial"/>
        </w:rPr>
        <w:instrText>correlated along these axes, including oceanic salinity, temperature, and average catchment elevation. For the U.S. East Coast, SOC density was not simple to explain and was likely dependent on a wide range of interacting and complex factors. This synthetic work can provide a better understanding of how changing environmental and social conditions can lead to enhanced or degraded carbon sequestration rates in times of rapid global change.\n          , \n            Key Points\n            \n              \n                \n                  The geographic location of a tidal wetland best explains the differentiation in SOC, due to distinct gradients in environmental conditions\n                \n                \n                  For wetlands on U.S. West and Gulf coasts, 46% of the variance in SOC was related to gradients in latitude and precipitation\n                \n                \n                  For the U.S. East Coast, the variation in SOC was not easy to explain but rather was dependent on range of interacting factors","container-title":"Global Biogeochemical Cycles","DOI":"10.1029/2019GB006179","ISSN":"0886-6236, 1944-9224","issue":"11","journalAbbreviation":"Global Biogeochemical Cycles","language":"en","page":"1408-1422","source":"DOI.org (Crossref)","title":"Environmental Controls on the Distribution of Tidal Wetland Soil Organic Carbon in the Continental United States","volume":"33","author":[{"family":"Hinson","given":"A.L."},{"family":"Feagin","given":"R.A."},{"family":"Eriksson","given":"M."}],"issued":{"date-parts":[["2019",11]]}}},{"id":2765,"uris":["http://zotero.org/users/2451062/items/L8GPXKQG"],"itemData":{"id":2765,"type":"article-journal","container-title":"Nature Communications","issue":"1","note":"publisher: Nature Publishing Group UK London","page":"317","source":"Google Scholar","title":"Improved estimates on global carbon stock and carbon pools in tidal wetlands","volume":"11","author":[{"family":"Ouyang","given":"Xiaoguang"},{"family":"Lee","given":"Shing Yip"}],"issued":{"date-parts":[["2020"]]}}},{"id":2771,"uris":["http://zotero.org</w:instrText>
      </w:r>
      <w:r w:rsidR="00B15B19" w:rsidRPr="00235533">
        <w:rPr>
          <w:rFonts w:ascii="Avenir Book" w:hAnsi="Avenir Book"/>
          <w:lang w:val="fr-FR"/>
          <w:rPrChange w:id="40" w:author="Tania L.G. Maxwell" w:date="2024-02-02T07:57:00Z">
            <w:rPr>
              <w:rFonts w:ascii="Avenir Book" w:hAnsi="Avenir Book" w:cs="Arial"/>
            </w:rPr>
          </w:rPrChange>
        </w:rPr>
        <w:instrText xml:space="preserve">/users/2451062/items/SGQ3VAHG"],"itemData":{"id":2771,"type":"article-journal","container-title":"Nature Climate Change","issue":"6","note":"publisher: Nature Publishing Group UK London","page":"534–538","source":"Google Scholar","title":"Global controls on carbon storage in mangrove soils","volume":"8","author":[{"family":"Rovai","given":"André S."},{"family":"Twilley","given":"Robert R."},{"family":"Castañeda-Moya","given":"Edward"},{"family":"Riul","given":"Pablo"},{"family":"Cifuentes-Jara","given":"Miguel"},{"family":"Manrow-Villalobos","given":"Marilyn"},{"family":"Horta","given":"Paulo A."},{"family":"Simonassi","given":"José C."},{"family":"Fonseca","given":"Alessandra L."},{"family":"Pagliosa","given":"Paulo R."}],"issued":{"date-parts":[["2018"]]}}},{"id":2769,"uris":["http://zotero.org/users/2451062/items/ZIU8IJGU"],"itemData":{"id":2769,"type":"article-journal","container-title":"Nature Geoscience","issue":"9","note":"publisher: Nature Publishing Group UK London","page":"685–692","source":"Google Scholar","title":"Global-change controls on soil-carbon accumulation and loss in coastal vegetated ecosystems","volume":"12","author":[{"family":"Spivak","given":"Amanda C."},{"family":"Sanderman","given":"Jonathan"},{"family":"Bowen","given":"Jennifer L."},{"family":"Canuel","given":"Elizabeth A."},{"family":"Hopkinson","given":"Charles S."}],"issued":{"date-parts":[["2019"]]}}}],"schema":"https://github.com/citation-style-language/schema/raw/master/csl-citation.json"} </w:instrText>
      </w:r>
      <w:r w:rsidR="00B15B19">
        <w:rPr>
          <w:rFonts w:ascii="Avenir Book" w:hAnsi="Avenir Book" w:cs="Arial"/>
        </w:rPr>
        <w:fldChar w:fldCharType="separate"/>
      </w:r>
      <w:r w:rsidR="00B15B19" w:rsidRPr="00235533">
        <w:rPr>
          <w:rFonts w:ascii="Avenir Book" w:hAnsi="Avenir Book"/>
          <w:lang w:val="fr-FR"/>
          <w:rPrChange w:id="41" w:author="Tania L.G. Maxwell" w:date="2024-02-02T07:57:00Z">
            <w:rPr>
              <w:rFonts w:ascii="Avenir Book" w:hAnsi="Avenir Book" w:cs="Arial"/>
              <w:noProof/>
            </w:rPr>
          </w:rPrChange>
        </w:rPr>
        <w:t>(Atwood et al., 2017; Breithaupt &amp; Steinmuller, 2022; Hinson et al., 2019; Ouyang &amp; Lee, 2020; Rovai et al., 2018; Spivak et al., 2019)</w:t>
      </w:r>
      <w:r w:rsidR="00B15B19">
        <w:rPr>
          <w:rFonts w:ascii="Avenir Book" w:hAnsi="Avenir Book" w:cs="Arial"/>
        </w:rPr>
        <w:fldChar w:fldCharType="end"/>
      </w:r>
      <w:commentRangeEnd w:id="39"/>
      <w:del w:id="42" w:author="Craft, Christopher B" w:date="2024-02-02T07:54:00Z">
        <w:r w:rsidRPr="00235533">
          <w:rPr>
            <w:rFonts w:ascii="Avenir Book" w:hAnsi="Avenir Book"/>
            <w:lang w:val="fr-FR"/>
            <w:rPrChange w:id="43" w:author="Tania L.G. Maxwell" w:date="2024-02-02T07:57:00Z">
              <w:rPr>
                <w:rFonts w:ascii="Avenir Book" w:hAnsi="Avenir Book" w:cs="Arial"/>
              </w:rPr>
            </w:rPrChange>
          </w:rPr>
          <w:delText>.</w:delText>
        </w:r>
      </w:del>
      <w:ins w:id="44" w:author="Canty, Steven" w:date="2024-02-02T07:49:00Z">
        <w:r w:rsidR="005F096D">
          <w:rPr>
            <w:rStyle w:val="CommentReference"/>
            <w:rFonts w:asciiTheme="minorHAnsi" w:eastAsiaTheme="minorHAnsi" w:hAnsiTheme="minorHAnsi" w:cstheme="minorBidi"/>
            <w:kern w:val="2"/>
            <w:lang w:bidi="ar-SA"/>
            <w14:ligatures w14:val="standardContextual"/>
          </w:rPr>
          <w:commentReference w:id="39"/>
        </w:r>
        <w:r w:rsidRPr="00504850">
          <w:rPr>
            <w:rFonts w:ascii="Avenir Book" w:hAnsi="Avenir Book" w:cs="Arial"/>
          </w:rPr>
          <w:t>.</w:t>
        </w:r>
      </w:ins>
      <w:del w:id="45" w:author="Canty, Steven" w:date="2024-02-02T07:49:00Z">
        <w:r w:rsidRPr="00504850">
          <w:rPr>
            <w:rFonts w:ascii="Avenir Book" w:hAnsi="Avenir Book" w:cs="Arial"/>
          </w:rPr>
          <w:delText>.</w:delText>
        </w:r>
      </w:del>
      <w:r w:rsidRPr="00235533">
        <w:rPr>
          <w:rFonts w:ascii="Avenir Book" w:hAnsi="Avenir Book"/>
          <w:lang w:val="fr-FR"/>
          <w:rPrChange w:id="46" w:author="Tania L.G. Maxwell" w:date="2024-02-02T07:57:00Z">
            <w:rPr>
              <w:rFonts w:ascii="Avenir Book" w:hAnsi="Avenir Book" w:cs="Arial"/>
            </w:rPr>
          </w:rPrChange>
        </w:rPr>
        <w:t xml:space="preserve"> </w:t>
      </w:r>
      <w:r w:rsidR="00D650E5">
        <w:rPr>
          <w:rFonts w:ascii="Avenir Book" w:hAnsi="Avenir Book" w:cs="Arial"/>
        </w:rPr>
        <w:t xml:space="preserve">Studies </w:t>
      </w:r>
      <w:del w:id="47" w:author="Canty, Steven [2]" w:date="2024-01-24T14:48:00Z">
        <w:r w:rsidR="00D650E5">
          <w:rPr>
            <w:rFonts w:ascii="Avenir Book" w:hAnsi="Avenir Book" w:cs="Arial"/>
          </w:rPr>
          <w:delText>about</w:delText>
        </w:r>
        <w:r w:rsidR="006F473A">
          <w:rPr>
            <w:rFonts w:ascii="Avenir Book" w:hAnsi="Avenir Book" w:cs="Arial"/>
          </w:rPr>
          <w:delText xml:space="preserve"> </w:delText>
        </w:r>
      </w:del>
      <w:ins w:id="48" w:author="Canty, Steven [2]" w:date="2024-01-24T14:48:00Z">
        <w:r w:rsidR="00FB5DFC">
          <w:rPr>
            <w:rFonts w:ascii="Avenir Book" w:hAnsi="Avenir Book" w:cs="Arial"/>
          </w:rPr>
          <w:t xml:space="preserve">on </w:t>
        </w:r>
      </w:ins>
      <w:r w:rsidR="006F473A">
        <w:rPr>
          <w:rFonts w:ascii="Avenir Book" w:hAnsi="Avenir Book" w:cs="Arial"/>
        </w:rPr>
        <w:t xml:space="preserve">C </w:t>
      </w:r>
      <w:del w:id="49" w:author="Rovai, Andre S ERDC-RDE-EL-MS CIV" w:date="2024-01-21T19:33:00Z">
        <w:r w:rsidR="006F473A">
          <w:rPr>
            <w:rFonts w:ascii="Avenir Book" w:hAnsi="Avenir Book" w:cs="Arial"/>
          </w:rPr>
          <w:delText xml:space="preserve">content </w:delText>
        </w:r>
      </w:del>
      <w:ins w:id="50" w:author="Rovai, Andre S ERDC-RDE-EL-MS CIV" w:date="2024-01-21T19:33:00Z">
        <w:r w:rsidR="005F096D">
          <w:rPr>
            <w:rFonts w:ascii="Avenir Book" w:hAnsi="Avenir Book" w:cs="Arial"/>
          </w:rPr>
          <w:t xml:space="preserve">density </w:t>
        </w:r>
      </w:ins>
      <w:r w:rsidR="006F473A">
        <w:rPr>
          <w:rFonts w:ascii="Avenir Book" w:hAnsi="Avenir Book" w:cs="Arial"/>
        </w:rPr>
        <w:t xml:space="preserve">and flux in wetlands </w:t>
      </w:r>
      <w:r w:rsidR="00D650E5">
        <w:rPr>
          <w:rFonts w:ascii="Avenir Book" w:hAnsi="Avenir Book" w:cs="Arial"/>
        </w:rPr>
        <w:t xml:space="preserve">outnumber </w:t>
      </w:r>
      <w:r w:rsidR="00604AE8">
        <w:rPr>
          <w:rFonts w:ascii="Avenir Book" w:hAnsi="Avenir Book" w:cs="Arial"/>
        </w:rPr>
        <w:t>those</w:t>
      </w:r>
      <w:r w:rsidR="00D650E5">
        <w:rPr>
          <w:rFonts w:ascii="Avenir Book" w:hAnsi="Avenir Book" w:cs="Arial"/>
        </w:rPr>
        <w:t xml:space="preserve"> </w:t>
      </w:r>
      <w:del w:id="51" w:author="Canty, Steven [2]" w:date="2024-01-24T14:48:00Z">
        <w:r w:rsidR="00604AE8">
          <w:rPr>
            <w:rFonts w:ascii="Avenir Book" w:hAnsi="Avenir Book" w:cs="Arial"/>
          </w:rPr>
          <w:delText>about</w:delText>
        </w:r>
        <w:r w:rsidR="006F473A" w:rsidDel="00FB5DFC">
          <w:rPr>
            <w:rFonts w:ascii="Avenir Book" w:hAnsi="Avenir Book" w:cs="Arial"/>
          </w:rPr>
          <w:delText xml:space="preserve"> </w:delText>
        </w:r>
      </w:del>
      <w:ins w:id="52" w:author="Canty, Steven [2]" w:date="2024-01-24T14:48:00Z">
        <w:r w:rsidR="00FB5DFC">
          <w:rPr>
            <w:rFonts w:ascii="Avenir Book" w:hAnsi="Avenir Book" w:cs="Arial"/>
          </w:rPr>
          <w:t>on</w:t>
        </w:r>
        <w:r w:rsidR="006F473A">
          <w:rPr>
            <w:rFonts w:ascii="Avenir Book" w:hAnsi="Avenir Book" w:cs="Arial"/>
          </w:rPr>
          <w:t xml:space="preserve"> </w:t>
        </w:r>
      </w:ins>
      <w:r w:rsidR="006F473A">
        <w:rPr>
          <w:rFonts w:ascii="Avenir Book" w:hAnsi="Avenir Book" w:cs="Arial"/>
        </w:rPr>
        <w:t xml:space="preserve">N </w:t>
      </w:r>
      <w:r w:rsidR="00D650E5">
        <w:rPr>
          <w:rFonts w:ascii="Avenir Book" w:hAnsi="Avenir Book" w:cs="Arial"/>
        </w:rPr>
        <w:t xml:space="preserve">by several-fold </w:t>
      </w:r>
      <w:r w:rsidR="006F473A">
        <w:rPr>
          <w:rFonts w:ascii="Avenir Book" w:hAnsi="Avenir Book" w:cs="Arial"/>
        </w:rPr>
        <w:t xml:space="preserve">because of growing scientific and economic interest in </w:t>
      </w:r>
      <w:r w:rsidR="00604AE8">
        <w:rPr>
          <w:rFonts w:ascii="Avenir Book" w:hAnsi="Avenir Book" w:cs="Arial"/>
        </w:rPr>
        <w:t>blue C</w:t>
      </w:r>
      <w:r w:rsidR="006F473A">
        <w:rPr>
          <w:rFonts w:ascii="Avenir Book" w:hAnsi="Avenir Book" w:cs="Arial"/>
        </w:rPr>
        <w:t xml:space="preserve"> and perhaps because relatively simple methods such as </w:t>
      </w:r>
      <w:r w:rsidR="00546847">
        <w:rPr>
          <w:rFonts w:ascii="Avenir Book" w:hAnsi="Avenir Book" w:cs="Arial"/>
        </w:rPr>
        <w:t xml:space="preserve">soil </w:t>
      </w:r>
      <w:r w:rsidR="006F473A">
        <w:rPr>
          <w:rFonts w:ascii="Avenir Book" w:hAnsi="Avenir Book" w:cs="Arial"/>
        </w:rPr>
        <w:t xml:space="preserve">loss-on-ignition can be </w:t>
      </w:r>
      <w:r w:rsidR="00D650E5">
        <w:rPr>
          <w:rFonts w:ascii="Avenir Book" w:hAnsi="Avenir Book" w:cs="Arial"/>
        </w:rPr>
        <w:t xml:space="preserve">reliably </w:t>
      </w:r>
      <w:r w:rsidR="006F473A">
        <w:rPr>
          <w:rFonts w:ascii="Avenir Book" w:hAnsi="Avenir Book" w:cs="Arial"/>
        </w:rPr>
        <w:t>converted into C concentrations</w:t>
      </w:r>
      <w:r w:rsidR="00452094">
        <w:rPr>
          <w:rFonts w:ascii="Avenir Book" w:hAnsi="Avenir Book" w:cs="Arial"/>
        </w:rPr>
        <w:t xml:space="preserve"> </w:t>
      </w:r>
      <w:r w:rsidR="00452094">
        <w:rPr>
          <w:rFonts w:ascii="Avenir Book" w:hAnsi="Avenir Book" w:cs="Arial"/>
        </w:rPr>
        <w:fldChar w:fldCharType="begin"/>
      </w:r>
      <w:r w:rsidR="00452094">
        <w:rPr>
          <w:rFonts w:ascii="Avenir Book" w:hAnsi="Avenir Book" w:cs="Arial"/>
        </w:rPr>
        <w:instrText xml:space="preserve"> ADDIN ZOTERO_ITEM CSL_CITATION {"citationID":"s6xO3LtA","properties":{"formattedCitation":"(Breithaupt et al., 2023)","plainCitation":"(Breithaupt et al., 2023)","noteIndex":0},"citationItems":[{"id":2748,"uris":["http://zotero.org/users/2451062/items/NEPV5A8J"],"itemData":{"id":2748,"type":"article-journal","abstract":"Abstract\n            The use of loss on ignition (LOI) measurements of soil organic matter (SOM) to estimate soil organic carbon (OC) content is a decades-old practice. While there are limitations and uncertainties to this approach, it continues to be necessary for many coastal wetlands researchers and conservation practitioners without access to an elemental analyzer. Multiple measurement, reporting, and verification (MRV) standards recognize the need (and uncertainty) for using this method. However, no framework exists to explain the substantial differences among equations that relate SOM to OC; consequently, equation selection can be a haphazard process leading to widely divergent and inaccurate estimates. To address this lack of clarity, we used a dataset of 1,246 soil samples from 17 mangrove regions in North, Central, and South America, and calculated SOM to OC conversion equations for six unique types of coastal environmental setting. A framework is provided for understanding differences and selecting an equation based on a study region’s SOM content and whether mineral sediments are primarily terrigenous or carbonate in origin. This approach identifies the positive dependence of conversion equation slopes on regional mean SOM content and indicates a distinction between carbonate settings with mean (±</w:instrText>
      </w:r>
      <w:r w:rsidR="00452094">
        <w:instrText> </w:instrText>
      </w:r>
      <w:r w:rsidR="00452094">
        <w:rPr>
          <w:rFonts w:ascii="Avenir Book" w:hAnsi="Avenir Book" w:cs="Arial"/>
        </w:rPr>
        <w:instrText xml:space="preserve">1 S.E.) OC:SOM of 0.47 (0.002) and terrigenous settings with mean OC:SOM of 0.32 (0.018). This framework, focusing on unique coastal environmental settings, is a reminder of the global variability in mangrove soil OC content and encourages continued investigation of broadscale factors that contribute to soil formation and change in blue carbon settings.","container-title":"Wetlands","DOI":"10.1007/s13157-023-01698-z","ISSN":"0277-5212, 1943-6246","issue":"6","journalAbbreviation":"Wetlands","language":"en","page":"57","source":"DOI.org (Crossref)","title":"An Improved Framework for Estimating Organic Carbon Content of Mangrove Soils Using loss-on-ignition and Coastal Environmental Setting","volume":"43","author":[{"family":"Breithaupt","given":"Joshua L."},{"family":"Steinmuller","given":"Havalend E."},{"family":"Rovai","given":"Andre S."},{"family":"Engelbert","given":"Kevin M."},{"family":"Smoak","given":"Joseph M."},{"family":"Chambers","given":"Lisa G."},{"family":"Radabaugh","given":"Kara R."},{"family":"Moyer","given":"Ryan P."},{"family":"Chappel","given":"Amanda"},{"family":"Vaughn","given":"Derrick R."},{"family":"Bianchi","given":"Thomas S."},{"family":"Twilley","given":"Robert R."},{"family":"Pagliosa","given":"Paulo"},{"family":"Cifuentes-Jara","given":"Miguel"},{"family":"Torres","given":"Danilo"}],"issued":{"date-parts":[["2023",8]]}}}],"schema":"https://github.com/citation-style-language/schema/raw/master/csl-citation.json"} </w:instrText>
      </w:r>
      <w:r w:rsidR="00452094">
        <w:rPr>
          <w:rFonts w:ascii="Avenir Book" w:hAnsi="Avenir Book" w:cs="Arial"/>
        </w:rPr>
        <w:fldChar w:fldCharType="separate"/>
      </w:r>
      <w:r w:rsidR="00452094">
        <w:rPr>
          <w:rFonts w:ascii="Avenir Book" w:hAnsi="Avenir Book" w:cs="Arial"/>
          <w:noProof/>
        </w:rPr>
        <w:t>(Breithaupt et al., 2023)</w:t>
      </w:r>
      <w:r w:rsidR="00452094">
        <w:rPr>
          <w:rFonts w:ascii="Avenir Book" w:hAnsi="Avenir Book" w:cs="Arial"/>
        </w:rPr>
        <w:fldChar w:fldCharType="end"/>
      </w:r>
      <w:r w:rsidR="00452094">
        <w:rPr>
          <w:rFonts w:ascii="Avenir Book" w:hAnsi="Avenir Book" w:cs="Arial"/>
        </w:rPr>
        <w:t xml:space="preserve">. </w:t>
      </w:r>
      <w:commentRangeStart w:id="53"/>
      <w:r w:rsidR="00D650E5" w:rsidRPr="00504850">
        <w:rPr>
          <w:rFonts w:ascii="Avenir Book" w:hAnsi="Avenir Book" w:cs="Arial"/>
        </w:rPr>
        <w:t xml:space="preserve">Blue N </w:t>
      </w:r>
      <w:r w:rsidR="00452094">
        <w:rPr>
          <w:rFonts w:ascii="Avenir Book" w:hAnsi="Avenir Book" w:cs="Arial"/>
        </w:rPr>
        <w:t>i</w:t>
      </w:r>
      <w:r w:rsidR="00D650E5" w:rsidRPr="00504850">
        <w:rPr>
          <w:rFonts w:ascii="Avenir Book" w:hAnsi="Avenir Book" w:cs="Arial"/>
        </w:rPr>
        <w:t xml:space="preserve">s a co-benefit to wetland conservation and restoration </w:t>
      </w:r>
      <w:commentRangeStart w:id="54"/>
      <w:r w:rsidR="00733460">
        <w:rPr>
          <w:rFonts w:ascii="Avenir Book" w:hAnsi="Avenir Book" w:cs="Arial"/>
        </w:rPr>
        <w:t xml:space="preserve">that </w:t>
      </w:r>
      <w:r w:rsidR="00D650E5" w:rsidRPr="00504850">
        <w:rPr>
          <w:rFonts w:ascii="Avenir Book" w:hAnsi="Avenir Book" w:cs="Arial"/>
        </w:rPr>
        <w:t>has been overlooked</w:t>
      </w:r>
      <w:commentRangeEnd w:id="53"/>
      <w:del w:id="55" w:author="Craft, Christopher B" w:date="2024-02-02T07:56:00Z">
        <w:r w:rsidR="00D650E5" w:rsidRPr="00504850">
          <w:rPr>
            <w:rFonts w:ascii="Avenir Book" w:hAnsi="Avenir Book" w:cs="Arial"/>
          </w:rPr>
          <w:delText>.</w:delText>
        </w:r>
      </w:del>
      <w:ins w:id="56" w:author="Krauss, Ken W" w:date="2024-01-16T07:52:00Z">
        <w:r w:rsidR="004C1637">
          <w:rPr>
            <w:rFonts w:ascii="Avenir Book" w:hAnsi="Avenir Book" w:cs="Arial"/>
          </w:rPr>
          <w:t xml:space="preserve"> (</w:t>
        </w:r>
        <w:commentRangeStart w:id="57"/>
        <w:r w:rsidR="004C1637">
          <w:rPr>
            <w:rFonts w:ascii="Avenir Book" w:hAnsi="Avenir Book" w:cs="Arial"/>
          </w:rPr>
          <w:t>ref.</w:t>
        </w:r>
      </w:ins>
      <w:commentRangeEnd w:id="57"/>
      <w:ins w:id="58" w:author="Catherine Lovelock" w:date="2024-02-02T07:54:00Z">
        <w:r w:rsidR="00D650E5" w:rsidRPr="00504850">
          <w:rPr>
            <w:rFonts w:ascii="Avenir Book" w:hAnsi="Avenir Book" w:cs="Arial"/>
          </w:rPr>
          <w:t>.</w:t>
        </w:r>
        <w:r w:rsidR="00D650E5">
          <w:rPr>
            <w:rFonts w:ascii="Avenir Book" w:hAnsi="Avenir Book" w:cs="Arial"/>
          </w:rPr>
          <w:t xml:space="preserve"> </w:t>
        </w:r>
      </w:ins>
      <w:commentRangeEnd w:id="54"/>
      <w:ins w:id="59" w:author="Krauss, Ken W" w:date="2024-01-16T07:53:00Z">
        <w:r w:rsidR="004C1637">
          <w:rPr>
            <w:rStyle w:val="CommentReference"/>
            <w:rFonts w:asciiTheme="minorHAnsi" w:eastAsiaTheme="minorHAnsi" w:hAnsiTheme="minorHAnsi" w:cstheme="minorBidi"/>
            <w:kern w:val="2"/>
            <w:lang w:bidi="ar-SA"/>
            <w14:ligatures w14:val="standardContextual"/>
          </w:rPr>
          <w:commentReference w:id="57"/>
        </w:r>
      </w:ins>
      <w:ins w:id="60" w:author="Craft, Christopher B" w:date="2024-02-02T07:56:00Z">
        <w:r w:rsidR="00F43B1A">
          <w:rPr>
            <w:rStyle w:val="CommentReference"/>
            <w:rFonts w:asciiTheme="minorHAnsi" w:eastAsiaTheme="minorHAnsi" w:hAnsiTheme="minorHAnsi" w:cstheme="minorBidi"/>
            <w:kern w:val="2"/>
            <w:lang w:bidi="ar-SA"/>
            <w14:ligatures w14:val="standardContextual"/>
          </w:rPr>
          <w:commentReference w:id="54"/>
        </w:r>
      </w:ins>
      <w:ins w:id="61" w:author="Krauss, Ken W" w:date="2024-01-16T07:52:00Z">
        <w:r w:rsidR="004C1637">
          <w:rPr>
            <w:rFonts w:ascii="Avenir Book" w:hAnsi="Avenir Book" w:cs="Arial"/>
          </w:rPr>
          <w:t>)</w:t>
        </w:r>
      </w:ins>
      <w:ins w:id="62" w:author="Josh Breithaupt" w:date="2024-02-02T07:55:00Z">
        <w:r w:rsidR="00D650E5" w:rsidRPr="00504850">
          <w:rPr>
            <w:rFonts w:ascii="Avenir Book" w:hAnsi="Avenir Book" w:cs="Arial"/>
          </w:rPr>
          <w:t>.</w:t>
        </w:r>
      </w:ins>
      <w:ins w:id="63" w:author="Craft, Christopher B" w:date="2024-02-02T07:55:00Z">
        <w:r w:rsidR="00FB5DFC">
          <w:rPr>
            <w:rStyle w:val="CommentReference"/>
            <w:rFonts w:asciiTheme="minorHAnsi" w:eastAsiaTheme="minorHAnsi" w:hAnsiTheme="minorHAnsi" w:cstheme="minorBidi"/>
            <w:kern w:val="2"/>
            <w:lang w:bidi="ar-SA"/>
            <w14:ligatures w14:val="standardContextual"/>
          </w:rPr>
          <w:commentReference w:id="53"/>
        </w:r>
      </w:ins>
      <w:ins w:id="64" w:author="Craft, Christopher B" w:date="2024-02-02T07:54:00Z">
        <w:r w:rsidR="00D650E5" w:rsidRPr="00504850">
          <w:rPr>
            <w:rFonts w:ascii="Avenir Book" w:hAnsi="Avenir Book" w:cs="Arial"/>
          </w:rPr>
          <w:t>.</w:t>
        </w:r>
        <w:r w:rsidR="00D650E5">
          <w:rPr>
            <w:rFonts w:ascii="Avenir Book" w:hAnsi="Avenir Book" w:cs="Arial"/>
          </w:rPr>
          <w:t xml:space="preserve"> </w:t>
        </w:r>
      </w:ins>
      <w:r w:rsidR="00D650E5">
        <w:rPr>
          <w:rFonts w:ascii="Avenir Book" w:hAnsi="Avenir Book" w:cs="Arial"/>
        </w:rPr>
        <w:t xml:space="preserve">We reason that if </w:t>
      </w:r>
      <w:r w:rsidR="00470CBF">
        <w:rPr>
          <w:rFonts w:ascii="Avenir Book" w:hAnsi="Avenir Book" w:cs="Arial"/>
        </w:rPr>
        <w:t>soil [</w:t>
      </w:r>
      <w:r w:rsidR="00D650E5">
        <w:rPr>
          <w:rFonts w:ascii="Avenir Book" w:hAnsi="Avenir Book" w:cs="Arial"/>
        </w:rPr>
        <w:t>N</w:t>
      </w:r>
      <w:r w:rsidR="00470CBF">
        <w:rPr>
          <w:rFonts w:ascii="Avenir Book" w:hAnsi="Avenir Book" w:cs="Arial"/>
        </w:rPr>
        <w:t>]</w:t>
      </w:r>
      <w:r w:rsidR="00D650E5">
        <w:rPr>
          <w:rFonts w:ascii="Avenir Book" w:hAnsi="Avenir Book" w:cs="Arial"/>
        </w:rPr>
        <w:t xml:space="preserve"> </w:t>
      </w:r>
      <w:r w:rsidR="00470CBF">
        <w:rPr>
          <w:rFonts w:ascii="Avenir Book" w:hAnsi="Avenir Book" w:cs="Arial"/>
        </w:rPr>
        <w:t>is predictable by</w:t>
      </w:r>
      <w:r w:rsidR="00604AE8">
        <w:rPr>
          <w:rFonts w:ascii="Avenir Book" w:hAnsi="Avenir Book" w:cs="Arial"/>
        </w:rPr>
        <w:t xml:space="preserve"> commonly</w:t>
      </w:r>
      <w:r w:rsidR="00470CBF">
        <w:rPr>
          <w:rFonts w:ascii="Avenir Book" w:hAnsi="Avenir Book" w:cs="Arial"/>
        </w:rPr>
        <w:t xml:space="preserve"> measured parameters</w:t>
      </w:r>
      <w:r w:rsidR="00D650E5">
        <w:rPr>
          <w:rFonts w:ascii="Avenir Book" w:hAnsi="Avenir Book" w:cs="Arial"/>
        </w:rPr>
        <w:t xml:space="preserve">, then we can leverage the extensive knowledge about current and future C burial in wetlands to </w:t>
      </w:r>
      <w:r w:rsidR="00470CBF">
        <w:rPr>
          <w:rFonts w:ascii="Avenir Book" w:hAnsi="Avenir Book" w:cs="Arial"/>
        </w:rPr>
        <w:t>estimate the current extent</w:t>
      </w:r>
      <w:r w:rsidR="00D650E5">
        <w:rPr>
          <w:rFonts w:ascii="Avenir Book" w:hAnsi="Avenir Book" w:cs="Arial"/>
        </w:rPr>
        <w:t xml:space="preserve"> </w:t>
      </w:r>
      <w:r w:rsidR="00470CBF">
        <w:rPr>
          <w:rFonts w:ascii="Avenir Book" w:hAnsi="Avenir Book" w:cs="Arial"/>
        </w:rPr>
        <w:t xml:space="preserve">and future capacity for </w:t>
      </w:r>
      <w:r w:rsidR="00D650E5">
        <w:rPr>
          <w:rFonts w:ascii="Avenir Book" w:hAnsi="Avenir Book" w:cs="Arial"/>
        </w:rPr>
        <w:t>the critical co</w:t>
      </w:r>
      <w:r w:rsidR="00470CBF">
        <w:rPr>
          <w:rFonts w:ascii="Avenir Book" w:hAnsi="Avenir Book" w:cs="Arial"/>
        </w:rPr>
        <w:t>-</w:t>
      </w:r>
      <w:r w:rsidR="00D650E5">
        <w:rPr>
          <w:rFonts w:ascii="Avenir Book" w:hAnsi="Avenir Book" w:cs="Arial"/>
        </w:rPr>
        <w:t>benefit of N storage.</w:t>
      </w:r>
    </w:p>
    <w:p w14:paraId="7D7A87FA" w14:textId="4DE5694A" w:rsidR="00375290" w:rsidRPr="00504850" w:rsidRDefault="00F27052" w:rsidP="002E61B0">
      <w:pPr>
        <w:ind w:firstLine="720"/>
        <w:rPr>
          <w:rFonts w:ascii="Avenir Book" w:hAnsi="Avenir Book" w:cs="Arial"/>
        </w:rPr>
      </w:pPr>
      <w:r>
        <w:rPr>
          <w:rFonts w:ascii="Avenir Book" w:hAnsi="Avenir Book" w:cs="Arial"/>
        </w:rPr>
        <w:t xml:space="preserve">Our primary goal was to find the best predictors of soil [N] so that we can </w:t>
      </w:r>
      <w:r w:rsidR="00FF4688">
        <w:rPr>
          <w:rFonts w:ascii="Avenir Book" w:hAnsi="Avenir Book" w:cs="Arial"/>
        </w:rPr>
        <w:t xml:space="preserve">assess N stocks and accumulation in coastal wetlands. </w:t>
      </w:r>
      <w:r>
        <w:rPr>
          <w:rFonts w:ascii="Avenir Book" w:hAnsi="Avenir Book" w:cs="Arial"/>
        </w:rPr>
        <w:t>First, we</w:t>
      </w:r>
      <w:r w:rsidR="00DA0A7B">
        <w:rPr>
          <w:rFonts w:ascii="Avenir Book" w:hAnsi="Avenir Book" w:cs="Arial"/>
        </w:rPr>
        <w:t xml:space="preserve"> establish</w:t>
      </w:r>
      <w:r>
        <w:rPr>
          <w:rFonts w:ascii="Avenir Book" w:hAnsi="Avenir Book" w:cs="Arial"/>
        </w:rPr>
        <w:t>ed</w:t>
      </w:r>
      <w:r w:rsidR="00DA0A7B">
        <w:rPr>
          <w:rFonts w:ascii="Avenir Book" w:hAnsi="Avenir Book" w:cs="Arial"/>
        </w:rPr>
        <w:t xml:space="preserve"> a predictive relationship between soil [C] and soil [N] because a great deal more C data exist than N. </w:t>
      </w:r>
      <w:r w:rsidR="00CC2776" w:rsidRPr="00504850">
        <w:rPr>
          <w:rFonts w:ascii="Avenir Book" w:hAnsi="Avenir Book" w:cs="Arial"/>
        </w:rPr>
        <w:t xml:space="preserve">We </w:t>
      </w:r>
      <w:r w:rsidR="00605B19" w:rsidRPr="00504850">
        <w:rPr>
          <w:rFonts w:ascii="Avenir Book" w:hAnsi="Avenir Book" w:cs="Arial"/>
        </w:rPr>
        <w:t xml:space="preserve">assembled a </w:t>
      </w:r>
      <w:r w:rsidR="00A505E6">
        <w:rPr>
          <w:rFonts w:ascii="Avenir Book" w:hAnsi="Avenir Book" w:cs="Arial"/>
        </w:rPr>
        <w:t xml:space="preserve">C:N </w:t>
      </w:r>
      <w:r w:rsidR="00605B19" w:rsidRPr="00504850">
        <w:rPr>
          <w:rFonts w:ascii="Avenir Book" w:hAnsi="Avenir Book" w:cs="Arial"/>
        </w:rPr>
        <w:t xml:space="preserve">database of coastal wetland </w:t>
      </w:r>
      <w:r w:rsidR="00C45567">
        <w:rPr>
          <w:rFonts w:ascii="Avenir Book" w:hAnsi="Avenir Book" w:cs="Arial"/>
        </w:rPr>
        <w:t>soil profiles</w:t>
      </w:r>
      <w:r w:rsidR="00605B19" w:rsidRPr="00504850">
        <w:rPr>
          <w:rFonts w:ascii="Avenir Book" w:hAnsi="Avenir Book" w:cs="Arial"/>
        </w:rPr>
        <w:t xml:space="preserve"> </w:t>
      </w:r>
      <w:r w:rsidR="00C20B46" w:rsidRPr="00504850">
        <w:rPr>
          <w:rFonts w:ascii="Avenir Book" w:hAnsi="Avenir Book" w:cs="Arial"/>
        </w:rPr>
        <w:t xml:space="preserve">including </w:t>
      </w:r>
      <w:ins w:id="65" w:author="Canty, Steven" w:date="2024-02-02T07:49:00Z">
        <w:r w:rsidR="00050D6E">
          <w:rPr>
            <w:rFonts w:ascii="Avenir Book" w:hAnsi="Avenir Book" w:cs="Arial"/>
          </w:rPr>
          <w:t>6</w:t>
        </w:r>
      </w:ins>
      <w:ins w:id="66" w:author="Rovai, Andre S ERDC-RDE-EL-MS CIV" w:date="2024-01-21T19:36:00Z">
        <w:r w:rsidR="005E4504">
          <w:rPr>
            <w:rFonts w:ascii="Avenir Book" w:hAnsi="Avenir Book" w:cs="Arial"/>
          </w:rPr>
          <w:t>,</w:t>
        </w:r>
      </w:ins>
      <w:ins w:id="67" w:author="Lisa Chambers" w:date="2024-02-02T07:56:00Z">
        <w:r w:rsidR="00050D6E">
          <w:rPr>
            <w:rFonts w:ascii="Avenir Book" w:hAnsi="Avenir Book" w:cs="Arial"/>
          </w:rPr>
          <w:t>131</w:t>
        </w:r>
      </w:ins>
      <w:ins w:id="68" w:author="Canty, Steven" w:date="2024-02-02T07:49:00Z">
        <w:r w:rsidR="00050D6E">
          <w:rPr>
            <w:rFonts w:ascii="Avenir Book" w:hAnsi="Avenir Book" w:cs="Arial"/>
          </w:rPr>
          <w:t>131</w:t>
        </w:r>
      </w:ins>
      <w:del w:id="69" w:author="Canty, Steven" w:date="2024-02-02T07:49:00Z">
        <w:r w:rsidR="00050D6E">
          <w:rPr>
            <w:rFonts w:ascii="Avenir Book" w:hAnsi="Avenir Book" w:cs="Arial"/>
          </w:rPr>
          <w:delText>6131</w:delText>
        </w:r>
      </w:del>
      <w:r w:rsidR="00050D6E">
        <w:rPr>
          <w:rFonts w:ascii="Avenir Book" w:hAnsi="Avenir Book" w:cs="Arial"/>
        </w:rPr>
        <w:t xml:space="preserve"> </w:t>
      </w:r>
      <w:r w:rsidR="00C20B46" w:rsidRPr="00504850">
        <w:rPr>
          <w:rFonts w:ascii="Avenir Book" w:hAnsi="Avenir Book" w:cs="Arial"/>
        </w:rPr>
        <w:t xml:space="preserve">samples from </w:t>
      </w:r>
      <w:r w:rsidR="00050D6E">
        <w:rPr>
          <w:rFonts w:ascii="Avenir Book" w:hAnsi="Avenir Book" w:cs="Arial"/>
        </w:rPr>
        <w:t xml:space="preserve">731 </w:t>
      </w:r>
      <w:r w:rsidR="00C20B46" w:rsidRPr="00504850">
        <w:rPr>
          <w:rFonts w:ascii="Avenir Book" w:hAnsi="Avenir Book" w:cs="Arial"/>
        </w:rPr>
        <w:t xml:space="preserve">cores </w:t>
      </w:r>
      <w:r w:rsidR="00470CBF">
        <w:rPr>
          <w:rFonts w:ascii="Avenir Book" w:hAnsi="Avenir Book" w:cs="Arial"/>
        </w:rPr>
        <w:t>in which segments were analyzed for C and N compos</w:t>
      </w:r>
      <w:r w:rsidR="00C45567">
        <w:rPr>
          <w:rFonts w:ascii="Avenir Book" w:hAnsi="Avenir Book" w:cs="Arial"/>
        </w:rPr>
        <w:t>i</w:t>
      </w:r>
      <w:r w:rsidR="00470CBF">
        <w:rPr>
          <w:rFonts w:ascii="Avenir Book" w:hAnsi="Avenir Book" w:cs="Arial"/>
        </w:rPr>
        <w:t xml:space="preserve">tion </w:t>
      </w:r>
      <w:r w:rsidR="00605B19" w:rsidRPr="00504850">
        <w:rPr>
          <w:rFonts w:ascii="Avenir Book" w:hAnsi="Avenir Book" w:cs="Arial"/>
        </w:rPr>
        <w:t xml:space="preserve">to establish the stoichiometry of soil and </w:t>
      </w:r>
      <w:r w:rsidR="00C20B46" w:rsidRPr="00504850">
        <w:rPr>
          <w:rFonts w:ascii="Avenir Book" w:hAnsi="Avenir Book" w:cs="Arial"/>
        </w:rPr>
        <w:t xml:space="preserve">to determine </w:t>
      </w:r>
      <w:r w:rsidR="00574D50" w:rsidRPr="00504850">
        <w:rPr>
          <w:rFonts w:ascii="Avenir Book" w:hAnsi="Avenir Book" w:cs="Arial"/>
        </w:rPr>
        <w:t xml:space="preserve">what factors </w:t>
      </w:r>
      <w:r w:rsidR="00107278">
        <w:rPr>
          <w:rFonts w:ascii="Avenir Book" w:hAnsi="Avenir Book" w:cs="Arial"/>
        </w:rPr>
        <w:t>best predict</w:t>
      </w:r>
      <w:r w:rsidR="00574D50" w:rsidRPr="00504850">
        <w:rPr>
          <w:rFonts w:ascii="Avenir Book" w:hAnsi="Avenir Book" w:cs="Arial"/>
        </w:rPr>
        <w:t xml:space="preserve"> wetland soil</w:t>
      </w:r>
      <w:r w:rsidR="0037728E" w:rsidRPr="00504850">
        <w:rPr>
          <w:rFonts w:ascii="Avenir Book" w:hAnsi="Avenir Book" w:cs="Arial"/>
        </w:rPr>
        <w:t xml:space="preserve"> [N]</w:t>
      </w:r>
      <w:r w:rsidR="00546847">
        <w:rPr>
          <w:rFonts w:ascii="Avenir Book" w:hAnsi="Avenir Book" w:cs="Arial"/>
        </w:rPr>
        <w:t xml:space="preserve"> considering </w:t>
      </w:r>
      <w:r w:rsidR="002E61B0">
        <w:rPr>
          <w:rFonts w:ascii="Avenir Book" w:hAnsi="Avenir Book" w:cs="Arial"/>
        </w:rPr>
        <w:t xml:space="preserve">readily assessable parameters such as </w:t>
      </w:r>
      <w:r w:rsidR="00546847">
        <w:rPr>
          <w:rFonts w:ascii="Avenir Book" w:hAnsi="Avenir Book" w:cs="Arial"/>
        </w:rPr>
        <w:t xml:space="preserve">habitat type, </w:t>
      </w:r>
      <w:r w:rsidR="002E61B0">
        <w:rPr>
          <w:rFonts w:ascii="Avenir Book" w:hAnsi="Avenir Book" w:cs="Arial"/>
        </w:rPr>
        <w:t xml:space="preserve">geomorphic setting, </w:t>
      </w:r>
      <w:r w:rsidR="00546847">
        <w:rPr>
          <w:rFonts w:ascii="Avenir Book" w:hAnsi="Avenir Book" w:cs="Arial"/>
        </w:rPr>
        <w:t>latitude, soil depth, and bulk density</w:t>
      </w:r>
      <w:r w:rsidR="00574D50" w:rsidRPr="00504850">
        <w:rPr>
          <w:rFonts w:ascii="Avenir Book" w:hAnsi="Avenir Book" w:cs="Arial"/>
        </w:rPr>
        <w:t xml:space="preserve">. </w:t>
      </w:r>
      <w:r w:rsidR="00A505E6">
        <w:rPr>
          <w:rFonts w:ascii="Avenir Book" w:hAnsi="Avenir Book" w:cs="Arial"/>
        </w:rPr>
        <w:t>Then, w</w:t>
      </w:r>
      <w:r w:rsidR="00C20B46" w:rsidRPr="00504850">
        <w:rPr>
          <w:rFonts w:ascii="Avenir Book" w:hAnsi="Avenir Book" w:cs="Arial"/>
        </w:rPr>
        <w:t xml:space="preserve">e used </w:t>
      </w:r>
      <w:r w:rsidR="002E61B0">
        <w:rPr>
          <w:rFonts w:ascii="Avenir Book" w:hAnsi="Avenir Book" w:cs="Arial"/>
        </w:rPr>
        <w:t xml:space="preserve">these </w:t>
      </w:r>
      <w:r w:rsidR="00733460">
        <w:rPr>
          <w:rFonts w:ascii="Avenir Book" w:hAnsi="Avenir Book" w:cs="Arial"/>
        </w:rPr>
        <w:t xml:space="preserve">relationships </w:t>
      </w:r>
      <w:r w:rsidR="002E61B0">
        <w:rPr>
          <w:rFonts w:ascii="Avenir Book" w:hAnsi="Avenir Book" w:cs="Arial"/>
        </w:rPr>
        <w:t>predicting</w:t>
      </w:r>
      <w:r w:rsidR="00733460">
        <w:rPr>
          <w:rFonts w:ascii="Avenir Book" w:hAnsi="Avenir Book" w:cs="Arial"/>
        </w:rPr>
        <w:t xml:space="preserve"> C:N ratios </w:t>
      </w:r>
      <w:r w:rsidR="002E61B0">
        <w:rPr>
          <w:rFonts w:ascii="Avenir Book" w:hAnsi="Avenir Book" w:cs="Arial"/>
        </w:rPr>
        <w:t xml:space="preserve">to </w:t>
      </w:r>
      <w:r w:rsidR="00605B19" w:rsidRPr="00504850">
        <w:rPr>
          <w:rFonts w:ascii="Avenir Book" w:hAnsi="Avenir Book" w:cs="Arial"/>
        </w:rPr>
        <w:t>extrapolate from</w:t>
      </w:r>
      <w:r w:rsidR="00CC2776" w:rsidRPr="00504850">
        <w:rPr>
          <w:rFonts w:ascii="Avenir Book" w:hAnsi="Avenir Book" w:cs="Arial"/>
        </w:rPr>
        <w:t xml:space="preserve"> </w:t>
      </w:r>
      <w:r w:rsidR="0037728E" w:rsidRPr="00504850">
        <w:rPr>
          <w:rFonts w:ascii="Avenir Book" w:hAnsi="Avenir Book" w:cs="Arial"/>
        </w:rPr>
        <w:t xml:space="preserve">extensive </w:t>
      </w:r>
      <w:r w:rsidR="00CC2776" w:rsidRPr="00504850">
        <w:rPr>
          <w:rFonts w:ascii="Avenir Book" w:hAnsi="Avenir Book" w:cs="Arial"/>
        </w:rPr>
        <w:t xml:space="preserve">existing </w:t>
      </w:r>
      <w:r w:rsidR="00DE6C06" w:rsidRPr="00504850">
        <w:rPr>
          <w:rFonts w:ascii="Avenir Book" w:hAnsi="Avenir Book" w:cs="Arial"/>
        </w:rPr>
        <w:t>databases</w:t>
      </w:r>
      <w:r w:rsidR="00CC2776" w:rsidRPr="00504850">
        <w:rPr>
          <w:rFonts w:ascii="Avenir Book" w:hAnsi="Avenir Book" w:cs="Arial"/>
        </w:rPr>
        <w:t xml:space="preserve"> of </w:t>
      </w:r>
      <w:r w:rsidR="00C20B46" w:rsidRPr="00504850">
        <w:rPr>
          <w:rFonts w:ascii="Avenir Book" w:hAnsi="Avenir Book" w:cs="Arial"/>
        </w:rPr>
        <w:t xml:space="preserve">soil </w:t>
      </w:r>
      <w:r w:rsidR="00CC2776" w:rsidRPr="00504850">
        <w:rPr>
          <w:rFonts w:ascii="Avenir Book" w:hAnsi="Avenir Book" w:cs="Arial"/>
        </w:rPr>
        <w:t>C accumulation rates</w:t>
      </w:r>
      <w:r w:rsidR="00C20B46" w:rsidRPr="00504850">
        <w:rPr>
          <w:rFonts w:ascii="Avenir Book" w:hAnsi="Avenir Book" w:cs="Arial"/>
        </w:rPr>
        <w:t xml:space="preserve"> to estimate N accumulation rates worldwide</w:t>
      </w:r>
      <w:r w:rsidR="00A505E6">
        <w:rPr>
          <w:rFonts w:ascii="Avenir Book" w:hAnsi="Avenir Book" w:cs="Arial"/>
        </w:rPr>
        <w:t xml:space="preserve"> </w:t>
      </w:r>
      <w:commentRangeStart w:id="70"/>
      <w:r w:rsidR="00A505E6">
        <w:rPr>
          <w:rFonts w:ascii="Avenir Book" w:hAnsi="Avenir Book" w:cs="Arial"/>
        </w:rPr>
        <w:fldChar w:fldCharType="begin"/>
      </w:r>
      <w:r w:rsidR="00A505E6">
        <w:rPr>
          <w:rFonts w:ascii="Avenir Book" w:hAnsi="Avenir Book" w:cs="Arial"/>
        </w:rPr>
        <w:instrText xml:space="preserve"> ADDIN ZOTERO_ITEM CSL_CITATION {"citationID":"pXCMrhm5","properties":{"formattedCitation":"(F. Wang et al., 2021)","plainCitation":"(F. Wang et al., 2021)","noteIndex":0},"citationItems":[{"id":2739,"uris":["http://zotero.org/users/2451062/items/BFPDEN63"],"itemData":{"id":2739,"type":"article-journal","container-title":"National Science Review","issue":"9","note":"publisher: Oxford University Press","page":"nwaa296","source":"Google Scholar","title":"Global blue carbon accumulation in tidal wetlands increases with climate change","volume":"8","author":[{"family":"Wang","given":"Faming"},{"family":"Sanders","given":"Christian J."},{"family":"Santos","given":"Isaac R."},{"family":"Tang","given":"Jianwu"},{"family":"Schuerch","given":"Mark"},{"family":"Kirwan","given":"Matthew L."},{"family":"Kopp","given":"Robert E."},{"family":"Zhu","given":"Kai"},{"family":"Li","given":"Xiuzhen"},{"family":"Yuan","given":"Jiacan"}],"issued":{"date-parts":[["2021"]]}}}],"schema":"https://github.com/citation-style-language/schema/raw/master/csl-citation.json"} </w:instrText>
      </w:r>
      <w:r w:rsidR="00A505E6">
        <w:rPr>
          <w:rFonts w:ascii="Avenir Book" w:hAnsi="Avenir Book" w:cs="Arial"/>
        </w:rPr>
        <w:fldChar w:fldCharType="separate"/>
      </w:r>
      <w:r w:rsidR="00A505E6">
        <w:rPr>
          <w:rFonts w:ascii="Avenir Book" w:hAnsi="Avenir Book" w:cs="Arial"/>
          <w:noProof/>
        </w:rPr>
        <w:t>(F. Wang et al., 2021)</w:t>
      </w:r>
      <w:r w:rsidR="00A505E6">
        <w:rPr>
          <w:rFonts w:ascii="Avenir Book" w:hAnsi="Avenir Book" w:cs="Arial"/>
        </w:rPr>
        <w:fldChar w:fldCharType="end"/>
      </w:r>
      <w:r w:rsidR="00CC2776" w:rsidRPr="00504850">
        <w:rPr>
          <w:rFonts w:ascii="Avenir Book" w:hAnsi="Avenir Book" w:cs="Arial"/>
        </w:rPr>
        <w:t xml:space="preserve">. </w:t>
      </w:r>
      <w:commentRangeEnd w:id="70"/>
      <w:r w:rsidR="00CA6211">
        <w:rPr>
          <w:rStyle w:val="CommentReference"/>
          <w:rFonts w:asciiTheme="minorHAnsi" w:eastAsiaTheme="minorHAnsi" w:hAnsiTheme="minorHAnsi" w:cstheme="minorBidi"/>
          <w:kern w:val="2"/>
          <w:lang w:bidi="ar-SA"/>
          <w14:ligatures w14:val="standardContextual"/>
        </w:rPr>
        <w:commentReference w:id="70"/>
      </w:r>
      <w:r w:rsidR="00A505E6">
        <w:rPr>
          <w:rFonts w:ascii="Avenir Book" w:hAnsi="Avenir Book" w:cs="Arial"/>
        </w:rPr>
        <w:t>Finally,</w:t>
      </w:r>
      <w:r w:rsidR="002E61B0">
        <w:rPr>
          <w:rFonts w:ascii="Avenir Book" w:hAnsi="Avenir Book" w:cs="Arial"/>
        </w:rPr>
        <w:t xml:space="preserve"> w</w:t>
      </w:r>
      <w:r w:rsidR="003A30AA" w:rsidRPr="00504850">
        <w:rPr>
          <w:rFonts w:ascii="Avenir Book" w:hAnsi="Avenir Book" w:cs="Arial"/>
        </w:rPr>
        <w:t xml:space="preserve">e extrapolated the future </w:t>
      </w:r>
      <w:r w:rsidR="00A41209" w:rsidRPr="00504850">
        <w:rPr>
          <w:rFonts w:ascii="Avenir Book" w:hAnsi="Avenir Book" w:cs="Arial"/>
        </w:rPr>
        <w:t xml:space="preserve">potential for </w:t>
      </w:r>
      <w:r w:rsidR="00A505E6">
        <w:rPr>
          <w:rFonts w:ascii="Avenir Book" w:hAnsi="Avenir Book" w:cs="Arial"/>
        </w:rPr>
        <w:t xml:space="preserve">global </w:t>
      </w:r>
      <w:r w:rsidR="003A30AA" w:rsidRPr="00504850">
        <w:rPr>
          <w:rFonts w:ascii="Avenir Book" w:hAnsi="Avenir Book" w:cs="Arial"/>
        </w:rPr>
        <w:t>N accumulation</w:t>
      </w:r>
      <w:r w:rsidR="00A505E6">
        <w:rPr>
          <w:rFonts w:ascii="Avenir Book" w:hAnsi="Avenir Book" w:cs="Arial"/>
        </w:rPr>
        <w:t xml:space="preserve"> in,</w:t>
      </w:r>
      <w:r w:rsidR="003A30AA" w:rsidRPr="00504850">
        <w:rPr>
          <w:rFonts w:ascii="Avenir Book" w:hAnsi="Avenir Book" w:cs="Arial"/>
        </w:rPr>
        <w:t xml:space="preserve"> or release</w:t>
      </w:r>
      <w:r w:rsidR="00A505E6">
        <w:rPr>
          <w:rFonts w:ascii="Avenir Book" w:hAnsi="Avenir Book" w:cs="Arial"/>
        </w:rPr>
        <w:t xml:space="preserve"> from, tidal wetland soils</w:t>
      </w:r>
      <w:r w:rsidR="003A30AA" w:rsidRPr="00504850">
        <w:rPr>
          <w:rFonts w:ascii="Avenir Book" w:hAnsi="Avenir Book" w:cs="Arial"/>
        </w:rPr>
        <w:t xml:space="preserve"> based on previously published </w:t>
      </w:r>
      <w:r w:rsidR="00CC2776" w:rsidRPr="00504850">
        <w:rPr>
          <w:rFonts w:ascii="Avenir Book" w:hAnsi="Avenir Book" w:cs="Arial"/>
        </w:rPr>
        <w:t>projections</w:t>
      </w:r>
      <w:r w:rsidR="003A30AA" w:rsidRPr="00504850">
        <w:rPr>
          <w:rFonts w:ascii="Avenir Book" w:hAnsi="Avenir Book" w:cs="Arial"/>
        </w:rPr>
        <w:t xml:space="preserve"> for coastal wetland soil elevation and </w:t>
      </w:r>
      <w:r w:rsidR="00CC2776" w:rsidRPr="00504850">
        <w:rPr>
          <w:rFonts w:ascii="Avenir Book" w:hAnsi="Avenir Book" w:cs="Arial"/>
        </w:rPr>
        <w:t>change in areal extent</w:t>
      </w:r>
      <w:r w:rsidR="000B3CF6" w:rsidRPr="00504850">
        <w:rPr>
          <w:rFonts w:ascii="Avenir Book" w:hAnsi="Avenir Book" w:cs="Arial"/>
        </w:rPr>
        <w:t xml:space="preserve"> according to </w:t>
      </w:r>
      <w:r w:rsidR="00CC2776" w:rsidRPr="00504850">
        <w:rPr>
          <w:rFonts w:ascii="Avenir Book" w:hAnsi="Avenir Book" w:cs="Arial"/>
        </w:rPr>
        <w:t>future</w:t>
      </w:r>
      <w:r w:rsidR="000B3CF6" w:rsidRPr="00504850">
        <w:rPr>
          <w:rFonts w:ascii="Avenir Book" w:hAnsi="Avenir Book" w:cs="Arial"/>
        </w:rPr>
        <w:t xml:space="preserve"> social</w:t>
      </w:r>
      <w:r w:rsidR="00CC2776" w:rsidRPr="00504850">
        <w:rPr>
          <w:rFonts w:ascii="Avenir Book" w:hAnsi="Avenir Book" w:cs="Arial"/>
        </w:rPr>
        <w:t xml:space="preserve"> and ecological</w:t>
      </w:r>
      <w:r w:rsidR="000B3CF6" w:rsidRPr="00504850">
        <w:rPr>
          <w:rFonts w:ascii="Avenir Book" w:hAnsi="Avenir Book" w:cs="Arial"/>
        </w:rPr>
        <w:t xml:space="preserve"> </w:t>
      </w:r>
      <w:r w:rsidR="00CC2776" w:rsidRPr="00504850">
        <w:rPr>
          <w:rFonts w:ascii="Avenir Book" w:hAnsi="Avenir Book" w:cs="Arial"/>
        </w:rPr>
        <w:t>scenarios</w:t>
      </w:r>
      <w:ins w:id="71" w:author="Rovai, Andre S ERDC-RDE-EL-MS CIV" w:date="2024-01-21T19:45:00Z">
        <w:r w:rsidR="00827570">
          <w:rPr>
            <w:rFonts w:ascii="Avenir Book" w:hAnsi="Avenir Book" w:cs="Arial"/>
          </w:rPr>
          <w:t xml:space="preserve"> (c</w:t>
        </w:r>
      </w:ins>
      <w:ins w:id="72" w:author="Rovai, Andre S ERDC-RDE-EL-MS CIV" w:date="2024-01-21T19:46:00Z">
        <w:r w:rsidR="00827570">
          <w:rPr>
            <w:rFonts w:ascii="Avenir Book" w:hAnsi="Avenir Book" w:cs="Arial"/>
          </w:rPr>
          <w:t>itations?</w:t>
        </w:r>
      </w:ins>
      <w:ins w:id="73" w:author="Rovai, Andre S ERDC-RDE-EL-MS CIV" w:date="2024-01-21T19:45:00Z">
        <w:r w:rsidR="00827570">
          <w:rPr>
            <w:rFonts w:ascii="Avenir Book" w:hAnsi="Avenir Book" w:cs="Arial"/>
          </w:rPr>
          <w:t>)</w:t>
        </w:r>
      </w:ins>
      <w:ins w:id="74" w:author="Lisa Chambers" w:date="2024-02-02T07:56:00Z">
        <w:r w:rsidR="00A41209" w:rsidRPr="00504850">
          <w:rPr>
            <w:rFonts w:ascii="Avenir Book" w:hAnsi="Avenir Book" w:cs="Arial"/>
          </w:rPr>
          <w:t>.</w:t>
        </w:r>
      </w:ins>
      <w:ins w:id="75" w:author="Rovai, Andre S ERDC-RDE-EL-MS CIV" w:date="2024-01-21T19:46:00Z">
        <w:r w:rsidR="00827570">
          <w:rPr>
            <w:rFonts w:ascii="Avenir Book" w:hAnsi="Avenir Book" w:cs="Arial"/>
          </w:rPr>
          <w:t>?</w:t>
        </w:r>
      </w:ins>
      <w:ins w:id="76" w:author="Rovai, Andre S ERDC-RDE-EL-MS CIV" w:date="2024-01-21T19:45:00Z">
        <w:r w:rsidR="00827570">
          <w:rPr>
            <w:rFonts w:ascii="Avenir Book" w:hAnsi="Avenir Book" w:cs="Arial"/>
          </w:rPr>
          <w:t>)</w:t>
        </w:r>
      </w:ins>
      <w:ins w:id="77" w:author="Canty, Steven" w:date="2024-02-02T07:49:00Z">
        <w:r w:rsidR="00A41209" w:rsidRPr="00504850">
          <w:rPr>
            <w:rFonts w:ascii="Avenir Book" w:hAnsi="Avenir Book" w:cs="Arial"/>
          </w:rPr>
          <w:t>.</w:t>
        </w:r>
      </w:ins>
      <w:del w:id="78" w:author="Canty, Steven" w:date="2024-02-02T07:49:00Z">
        <w:r w:rsidR="00A41209" w:rsidRPr="00504850">
          <w:rPr>
            <w:rFonts w:ascii="Avenir Book" w:hAnsi="Avenir Book" w:cs="Arial"/>
          </w:rPr>
          <w:delText>.</w:delText>
        </w:r>
      </w:del>
      <w:r w:rsidR="00A41209" w:rsidRPr="00504850">
        <w:rPr>
          <w:rFonts w:ascii="Avenir Book" w:hAnsi="Avenir Book" w:cs="Arial"/>
        </w:rPr>
        <w:t xml:space="preserve"> </w:t>
      </w:r>
    </w:p>
    <w:p w14:paraId="36C93EB4" w14:textId="77777777" w:rsidR="0006174D" w:rsidRDefault="0006174D">
      <w:pPr>
        <w:rPr>
          <w:rFonts w:ascii="Avenir Book" w:hAnsi="Avenir Book" w:cs="Arial"/>
          <w:b/>
          <w:bCs/>
        </w:rPr>
      </w:pPr>
      <w:r>
        <w:rPr>
          <w:rFonts w:ascii="Avenir Book" w:hAnsi="Avenir Book" w:cs="Arial"/>
          <w:b/>
          <w:bCs/>
        </w:rPr>
        <w:br w:type="page"/>
      </w:r>
    </w:p>
    <w:p w14:paraId="2EF745D3" w14:textId="1DB92E92" w:rsidR="00375290" w:rsidRPr="00504850" w:rsidRDefault="003A30AA" w:rsidP="00406BFA">
      <w:pPr>
        <w:rPr>
          <w:rFonts w:ascii="Avenir Book" w:hAnsi="Avenir Book" w:cs="Arial"/>
          <w:b/>
          <w:bCs/>
        </w:rPr>
      </w:pPr>
      <w:r w:rsidRPr="00504850">
        <w:rPr>
          <w:rFonts w:ascii="Avenir Book" w:hAnsi="Avenir Book" w:cs="Arial"/>
          <w:b/>
          <w:bCs/>
        </w:rPr>
        <w:lastRenderedPageBreak/>
        <w:t>R</w:t>
      </w:r>
      <w:r w:rsidR="00375290" w:rsidRPr="00504850">
        <w:rPr>
          <w:rFonts w:ascii="Avenir Book" w:hAnsi="Avenir Book" w:cs="Arial"/>
          <w:b/>
          <w:bCs/>
        </w:rPr>
        <w:t>esults</w:t>
      </w:r>
      <w:r w:rsidR="00C02C8C" w:rsidRPr="00504850">
        <w:rPr>
          <w:rFonts w:ascii="Avenir Book" w:hAnsi="Avenir Book" w:cs="Arial"/>
          <w:b/>
          <w:bCs/>
        </w:rPr>
        <w:t xml:space="preserve"> and Discussion</w:t>
      </w:r>
    </w:p>
    <w:p w14:paraId="4DCC2FE9" w14:textId="76CA12CC" w:rsidR="00207471" w:rsidRDefault="00207471" w:rsidP="00207471">
      <w:pPr>
        <w:rPr>
          <w:rFonts w:ascii="Avenir Book" w:hAnsi="Avenir Book" w:cs="Arial"/>
        </w:rPr>
      </w:pPr>
    </w:p>
    <w:p w14:paraId="5DBBA799" w14:textId="2F6A4256" w:rsidR="00207471" w:rsidRPr="00207471" w:rsidRDefault="00FF4688" w:rsidP="00207471">
      <w:pPr>
        <w:rPr>
          <w:rFonts w:ascii="Avenir Book" w:hAnsi="Avenir Book" w:cs="Arial"/>
          <w:i/>
          <w:iCs/>
        </w:rPr>
      </w:pPr>
      <w:r>
        <w:rPr>
          <w:rFonts w:ascii="Avenir Book" w:hAnsi="Avenir Book" w:cs="Arial"/>
          <w:i/>
          <w:iCs/>
        </w:rPr>
        <w:t>Prediction of</w:t>
      </w:r>
      <w:r w:rsidR="00B8209F">
        <w:rPr>
          <w:rFonts w:ascii="Avenir Book" w:hAnsi="Avenir Book" w:cs="Arial"/>
          <w:i/>
          <w:iCs/>
        </w:rPr>
        <w:t xml:space="preserve"> soil </w:t>
      </w:r>
      <w:r>
        <w:rPr>
          <w:rFonts w:ascii="Avenir Book" w:hAnsi="Avenir Book" w:cs="Arial"/>
          <w:i/>
          <w:iCs/>
        </w:rPr>
        <w:t>[N]</w:t>
      </w:r>
    </w:p>
    <w:p w14:paraId="01303CF4" w14:textId="56C6A88B" w:rsidR="00391F0A" w:rsidRDefault="0014385F" w:rsidP="00E7416E">
      <w:pPr>
        <w:ind w:firstLine="720"/>
        <w:rPr>
          <w:rFonts w:ascii="Avenir Book" w:hAnsi="Avenir Book" w:cs="Arial"/>
        </w:rPr>
      </w:pPr>
      <w:r w:rsidRPr="00504850">
        <w:rPr>
          <w:rFonts w:ascii="Avenir Book" w:hAnsi="Avenir Book" w:cs="Arial"/>
          <w:noProof/>
        </w:rPr>
        <mc:AlternateContent>
          <mc:Choice Requires="wps">
            <w:drawing>
              <wp:anchor distT="0" distB="0" distL="114300" distR="114300" simplePos="0" relativeHeight="251674624" behindDoc="0" locked="0" layoutInCell="1" allowOverlap="1" wp14:anchorId="0674365D" wp14:editId="7D8C2E13">
                <wp:simplePos x="0" y="0"/>
                <wp:positionH relativeFrom="column">
                  <wp:posOffset>1737995</wp:posOffset>
                </wp:positionH>
                <wp:positionV relativeFrom="paragraph">
                  <wp:posOffset>1364615</wp:posOffset>
                </wp:positionV>
                <wp:extent cx="4118610" cy="5064125"/>
                <wp:effectExtent l="0" t="0" r="0" b="3175"/>
                <wp:wrapSquare wrapText="bothSides"/>
                <wp:docPr id="738419185" name="Text Box 1"/>
                <wp:cNvGraphicFramePr/>
                <a:graphic xmlns:a="http://schemas.openxmlformats.org/drawingml/2006/main">
                  <a:graphicData uri="http://schemas.microsoft.com/office/word/2010/wordprocessingShape">
                    <wps:wsp>
                      <wps:cNvSpPr txBox="1"/>
                      <wps:spPr>
                        <a:xfrm>
                          <a:off x="0" y="0"/>
                          <a:ext cx="4118610" cy="5064125"/>
                        </a:xfrm>
                        <a:prstGeom prst="rect">
                          <a:avLst/>
                        </a:prstGeom>
                        <a:solidFill>
                          <a:schemeClr val="lt1"/>
                        </a:solidFill>
                        <a:ln w="6350">
                          <a:noFill/>
                        </a:ln>
                      </wps:spPr>
                      <wps:txbx>
                        <w:txbxContent>
                          <w:p w14:paraId="7C854E26" w14:textId="1C215DE9" w:rsidR="004463D7" w:rsidRDefault="004463D7" w:rsidP="004463D7">
                            <w:pPr>
                              <w:rPr>
                                <w:rFonts w:ascii="Arial" w:hAnsi="Arial" w:cs="Arial"/>
                              </w:rPr>
                            </w:pPr>
                          </w:p>
                          <w:p w14:paraId="3FD2AD80" w14:textId="77777777" w:rsidR="0014385F" w:rsidRDefault="0014385F" w:rsidP="004463D7">
                            <w:pPr>
                              <w:rPr>
                                <w:rFonts w:ascii="Avenir Book" w:hAnsi="Avenir Book" w:cs="Arial"/>
                                <w:b/>
                                <w:bCs/>
                                <w:sz w:val="22"/>
                                <w:szCs w:val="22"/>
                              </w:rPr>
                            </w:pPr>
                            <w:r w:rsidRPr="0014385F">
                              <w:rPr>
                                <w:rFonts w:ascii="Avenir Book" w:hAnsi="Avenir Book" w:cs="Arial"/>
                                <w:b/>
                                <w:bCs/>
                                <w:noProof/>
                                <w:sz w:val="22"/>
                                <w:szCs w:val="22"/>
                              </w:rPr>
                              <w:drawing>
                                <wp:inline distT="0" distB="0" distL="0" distR="0" wp14:anchorId="4935E133" wp14:editId="2AF28AB1">
                                  <wp:extent cx="4190163" cy="3788047"/>
                                  <wp:effectExtent l="0" t="0" r="1270" b="0"/>
                                  <wp:docPr id="175037656" name="Picture 1" descr="A diagram of soil and mangro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7656" name="Picture 1" descr="A diagram of soil and mangrove&#10;&#10;Description automatically generated"/>
                                          <pic:cNvPicPr/>
                                        </pic:nvPicPr>
                                        <pic:blipFill>
                                          <a:blip r:embed="rId18"/>
                                          <a:stretch>
                                            <a:fillRect/>
                                          </a:stretch>
                                        </pic:blipFill>
                                        <pic:spPr>
                                          <a:xfrm>
                                            <a:off x="0" y="0"/>
                                            <a:ext cx="4216733" cy="3812067"/>
                                          </a:xfrm>
                                          <a:prstGeom prst="rect">
                                            <a:avLst/>
                                          </a:prstGeom>
                                        </pic:spPr>
                                      </pic:pic>
                                    </a:graphicData>
                                  </a:graphic>
                                </wp:inline>
                              </w:drawing>
                            </w:r>
                          </w:p>
                          <w:p w14:paraId="7106CD27" w14:textId="77777777" w:rsidR="0014385F" w:rsidRDefault="0014385F" w:rsidP="004463D7">
                            <w:pPr>
                              <w:rPr>
                                <w:rFonts w:ascii="Avenir Book" w:hAnsi="Avenir Book" w:cs="Arial"/>
                                <w:b/>
                                <w:bCs/>
                                <w:sz w:val="22"/>
                                <w:szCs w:val="22"/>
                              </w:rPr>
                            </w:pPr>
                          </w:p>
                          <w:p w14:paraId="2113F13B" w14:textId="1056E7C9" w:rsidR="004463D7" w:rsidRPr="0006174D" w:rsidRDefault="004463D7" w:rsidP="004463D7">
                            <w:pPr>
                              <w:rPr>
                                <w:rFonts w:ascii="Avenir Book" w:hAnsi="Avenir Book" w:cs="Arial"/>
                                <w:sz w:val="22"/>
                                <w:szCs w:val="22"/>
                              </w:rPr>
                            </w:pPr>
                            <w:r w:rsidRPr="0006174D">
                              <w:rPr>
                                <w:rFonts w:ascii="Avenir Book" w:hAnsi="Avenir Book" w:cs="Arial"/>
                                <w:b/>
                                <w:bCs/>
                                <w:sz w:val="22"/>
                                <w:szCs w:val="22"/>
                              </w:rPr>
                              <w:t>Fig. 1</w:t>
                            </w:r>
                            <w:r w:rsidRPr="0006174D">
                              <w:rPr>
                                <w:rFonts w:ascii="Avenir Book" w:hAnsi="Avenir Book" w:cs="Arial"/>
                                <w:sz w:val="22"/>
                                <w:szCs w:val="22"/>
                              </w:rPr>
                              <w:t>. The relationship between soil [N] and soil [C] from all depth increments across 14 coastal wetlands spanning from 0.1 to 44.3% C. Mangrove soil [N] = 0.0383 [C] + 0.101; marsh soil [N] = 0.0603 [C] + 0.0593.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74365D" id="_x0000_t202" coordsize="21600,21600" o:spt="202" path="m,l,21600r21600,l21600,xe">
                <v:stroke joinstyle="miter"/>
                <v:path gradientshapeok="t" o:connecttype="rect"/>
              </v:shapetype>
              <v:shape id="_x0000_s1026" type="#_x0000_t202" style="position:absolute;left:0;text-align:left;margin-left:136.85pt;margin-top:107.45pt;width:324.3pt;height:39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" fillcolor="white [3201]" stroked="f" strokeweight=".5pt">
                <v:textbox>
                  <w:txbxContent>
                    <w:p w14:paraId="7C854E26" w14:textId="1C215DE9" w:rsidR="004463D7" w:rsidRDefault="004463D7" w:rsidP="004463D7">
                      <w:pPr>
                        <w:rPr>
                          <w:rFonts w:ascii="Arial" w:hAnsi="Arial" w:cs="Arial"/>
                        </w:rPr>
                      </w:pPr>
                    </w:p>
                    <w:p w14:paraId="3FD2AD80" w14:textId="77777777" w:rsidR="0014385F" w:rsidRDefault="0014385F" w:rsidP="004463D7">
                      <w:pPr>
                        <w:rPr>
                          <w:rFonts w:ascii="Avenir Book" w:hAnsi="Avenir Book" w:cs="Arial"/>
                          <w:b/>
                          <w:bCs/>
                          <w:sz w:val="22"/>
                          <w:szCs w:val="22"/>
                        </w:rPr>
                      </w:pPr>
                      <w:r w:rsidRPr="0014385F">
                        <w:rPr>
                          <w:rFonts w:ascii="Avenir Book" w:hAnsi="Avenir Book" w:cs="Arial"/>
                          <w:b/>
                          <w:bCs/>
                          <w:noProof/>
                          <w:sz w:val="22"/>
                          <w:szCs w:val="22"/>
                        </w:rPr>
                        <w:drawing>
                          <wp:inline distT="0" distB="0" distL="0" distR="0" wp14:anchorId="4935E133" wp14:editId="2AF28AB1">
                            <wp:extent cx="4190163" cy="3788047"/>
                            <wp:effectExtent l="0" t="0" r="1270" b="0"/>
                            <wp:docPr id="175037656" name="Picture 1" descr="A diagram of soil and mangro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7656" name="Picture 1" descr="A diagram of soil and mangrove&#10;&#10;Description automatically generated"/>
                                    <pic:cNvPicPr/>
                                  </pic:nvPicPr>
                                  <pic:blipFill>
                                    <a:blip r:embed="rId19"/>
                                    <a:stretch>
                                      <a:fillRect/>
                                    </a:stretch>
                                  </pic:blipFill>
                                  <pic:spPr>
                                    <a:xfrm>
                                      <a:off x="0" y="0"/>
                                      <a:ext cx="4216733" cy="3812067"/>
                                    </a:xfrm>
                                    <a:prstGeom prst="rect">
                                      <a:avLst/>
                                    </a:prstGeom>
                                  </pic:spPr>
                                </pic:pic>
                              </a:graphicData>
                            </a:graphic>
                          </wp:inline>
                        </w:drawing>
                      </w:r>
                    </w:p>
                    <w:p w14:paraId="7106CD27" w14:textId="77777777" w:rsidR="0014385F" w:rsidRDefault="0014385F" w:rsidP="004463D7">
                      <w:pPr>
                        <w:rPr>
                          <w:rFonts w:ascii="Avenir Book" w:hAnsi="Avenir Book" w:cs="Arial"/>
                          <w:b/>
                          <w:bCs/>
                          <w:sz w:val="22"/>
                          <w:szCs w:val="22"/>
                        </w:rPr>
                      </w:pPr>
                    </w:p>
                    <w:p w14:paraId="2113F13B" w14:textId="1056E7C9" w:rsidR="004463D7" w:rsidRPr="0006174D" w:rsidRDefault="004463D7" w:rsidP="004463D7">
                      <w:pPr>
                        <w:rPr>
                          <w:rFonts w:ascii="Avenir Book" w:hAnsi="Avenir Book" w:cs="Arial"/>
                          <w:sz w:val="22"/>
                          <w:szCs w:val="22"/>
                        </w:rPr>
                      </w:pPr>
                      <w:r w:rsidRPr="0006174D">
                        <w:rPr>
                          <w:rFonts w:ascii="Avenir Book" w:hAnsi="Avenir Book" w:cs="Arial"/>
                          <w:b/>
                          <w:bCs/>
                          <w:sz w:val="22"/>
                          <w:szCs w:val="22"/>
                        </w:rPr>
                        <w:t>Fig. 1</w:t>
                      </w:r>
                      <w:r w:rsidRPr="0006174D">
                        <w:rPr>
                          <w:rFonts w:ascii="Avenir Book" w:hAnsi="Avenir Book" w:cs="Arial"/>
                          <w:sz w:val="22"/>
                          <w:szCs w:val="22"/>
                        </w:rPr>
                        <w:t>. The relationship between soil [N] and soil [C] from all depth increments across 14 coastal wetlands spanning from 0.1 to 44.3% C. Mangrove soil [N] = 0.0383 [C] + 0.101; marsh soil [N] = 0.0603 [C] + 0.0593.</w:t>
                      </w:r>
                    </w:p>
                  </w:txbxContent>
                </v:textbox>
                <w10:wrap type="square"/>
              </v:shape>
            </w:pict>
          </mc:Fallback>
        </mc:AlternateContent>
      </w:r>
      <w:r w:rsidR="00FF4688">
        <w:rPr>
          <w:rFonts w:ascii="Avenir Book" w:hAnsi="Avenir Book" w:cs="Arial"/>
          <w:noProof/>
        </w:rPr>
        <w:t>The</w:t>
      </w:r>
      <w:r w:rsidR="00C20B46" w:rsidRPr="00504850">
        <w:rPr>
          <w:rFonts w:ascii="Avenir Book" w:hAnsi="Avenir Book" w:cs="Arial"/>
        </w:rPr>
        <w:t xml:space="preserve"> </w:t>
      </w:r>
      <w:r w:rsidR="00FF4688">
        <w:rPr>
          <w:rFonts w:ascii="Avenir Book" w:hAnsi="Avenir Book" w:cs="Arial"/>
        </w:rPr>
        <w:t xml:space="preserve">relationship between </w:t>
      </w:r>
      <w:r w:rsidR="00C20B46" w:rsidRPr="00504850">
        <w:rPr>
          <w:rFonts w:ascii="Avenir Book" w:hAnsi="Avenir Book" w:cs="Arial"/>
        </w:rPr>
        <w:t xml:space="preserve">soil </w:t>
      </w:r>
      <w:r w:rsidR="00FF4688">
        <w:rPr>
          <w:rFonts w:ascii="Avenir Book" w:hAnsi="Avenir Book" w:cs="Arial"/>
        </w:rPr>
        <w:t>[</w:t>
      </w:r>
      <w:r w:rsidR="00C20B46" w:rsidRPr="00504850">
        <w:rPr>
          <w:rFonts w:ascii="Avenir Book" w:hAnsi="Avenir Book" w:cs="Arial"/>
        </w:rPr>
        <w:t>C</w:t>
      </w:r>
      <w:r w:rsidR="00FF4688">
        <w:rPr>
          <w:rFonts w:ascii="Avenir Book" w:hAnsi="Avenir Book" w:cs="Arial"/>
        </w:rPr>
        <w:t>] and [N]</w:t>
      </w:r>
      <w:r w:rsidR="00C20B46" w:rsidRPr="00504850">
        <w:rPr>
          <w:rFonts w:ascii="Avenir Book" w:hAnsi="Avenir Book" w:cs="Arial"/>
        </w:rPr>
        <w:t xml:space="preserve"> ratio was </w:t>
      </w:r>
      <w:r w:rsidR="00470CBF">
        <w:rPr>
          <w:rFonts w:ascii="Avenir Book" w:hAnsi="Avenir Book" w:cs="Arial"/>
        </w:rPr>
        <w:t xml:space="preserve">extremely </w:t>
      </w:r>
      <w:r w:rsidR="00C20B46" w:rsidRPr="00504850">
        <w:rPr>
          <w:rFonts w:ascii="Avenir Book" w:hAnsi="Avenir Book" w:cs="Arial"/>
        </w:rPr>
        <w:t xml:space="preserve">consistent within </w:t>
      </w:r>
      <w:r w:rsidR="00FF4688">
        <w:rPr>
          <w:rFonts w:ascii="Avenir Book" w:hAnsi="Avenir Book" w:cs="Arial"/>
        </w:rPr>
        <w:t>habitat types (</w:t>
      </w:r>
      <w:commentRangeStart w:id="79"/>
      <w:r w:rsidR="00FF4688">
        <w:rPr>
          <w:rFonts w:ascii="Avenir Book" w:hAnsi="Avenir Book" w:cs="Arial"/>
        </w:rPr>
        <w:t>r</w:t>
      </w:r>
      <w:r w:rsidR="00FF4688" w:rsidRPr="00FF4688">
        <w:rPr>
          <w:rFonts w:ascii="Avenir Book" w:hAnsi="Avenir Book" w:cs="Arial"/>
          <w:vertAlign w:val="superscript"/>
        </w:rPr>
        <w:t>2</w:t>
      </w:r>
      <w:r w:rsidR="00FF4688">
        <w:rPr>
          <w:rFonts w:ascii="Avenir Book" w:hAnsi="Avenir Book" w:cs="Arial"/>
        </w:rPr>
        <w:t xml:space="preserve"> = 0.9</w:t>
      </w:r>
      <w:r w:rsidR="00804985">
        <w:rPr>
          <w:rFonts w:ascii="Avenir Book" w:hAnsi="Avenir Book" w:cs="Arial"/>
        </w:rPr>
        <w:t>1</w:t>
      </w:r>
      <w:commentRangeEnd w:id="79"/>
      <w:r w:rsidR="002A1608">
        <w:rPr>
          <w:rStyle w:val="CommentReference"/>
          <w:rFonts w:asciiTheme="minorHAnsi" w:eastAsiaTheme="minorHAnsi" w:hAnsiTheme="minorHAnsi" w:cstheme="minorBidi"/>
          <w:kern w:val="2"/>
          <w:lang w:bidi="ar-SA"/>
          <w14:ligatures w14:val="standardContextual"/>
        </w:rPr>
        <w:commentReference w:id="79"/>
      </w:r>
      <w:r w:rsidR="00FF4688">
        <w:rPr>
          <w:rFonts w:ascii="Avenir Book" w:hAnsi="Avenir Book" w:cs="Arial"/>
        </w:rPr>
        <w:t>), but</w:t>
      </w:r>
      <w:r w:rsidR="00391F0A">
        <w:rPr>
          <w:rFonts w:ascii="Avenir Book" w:hAnsi="Avenir Book" w:cs="Arial"/>
        </w:rPr>
        <w:t xml:space="preserve"> </w:t>
      </w:r>
      <w:r w:rsidR="00FF4688">
        <w:rPr>
          <w:rFonts w:ascii="Avenir Book" w:hAnsi="Avenir Book" w:cs="Arial"/>
        </w:rPr>
        <w:t xml:space="preserve">differed sharply between marshes (C:N= </w:t>
      </w:r>
      <w:r w:rsidR="00F42256">
        <w:rPr>
          <w:rFonts w:ascii="Avenir Book" w:hAnsi="Avenir Book" w:cs="Arial"/>
        </w:rPr>
        <w:t>15</w:t>
      </w:r>
      <w:r w:rsidR="00FF4688">
        <w:rPr>
          <w:rFonts w:ascii="Avenir Book" w:hAnsi="Avenir Book" w:cs="Arial"/>
        </w:rPr>
        <w:t xml:space="preserve">) </w:t>
      </w:r>
      <w:r w:rsidR="00391F0A">
        <w:rPr>
          <w:rFonts w:ascii="Avenir Book" w:hAnsi="Avenir Book" w:cs="Arial"/>
        </w:rPr>
        <w:t>and mangroves (</w:t>
      </w:r>
      <w:r w:rsidR="00FF4688">
        <w:rPr>
          <w:rFonts w:ascii="Avenir Book" w:hAnsi="Avenir Book" w:cs="Arial"/>
        </w:rPr>
        <w:t xml:space="preserve">C:N= </w:t>
      </w:r>
      <w:r w:rsidR="00F42256">
        <w:rPr>
          <w:rFonts w:ascii="Avenir Book" w:hAnsi="Avenir Book" w:cs="Arial"/>
        </w:rPr>
        <w:t>21</w:t>
      </w:r>
      <w:r w:rsidR="00FF4688">
        <w:rPr>
          <w:rFonts w:ascii="Avenir Book" w:hAnsi="Avenir Book" w:cs="Arial"/>
        </w:rPr>
        <w:t xml:space="preserve">, </w:t>
      </w:r>
      <w:r w:rsidR="00391F0A">
        <w:rPr>
          <w:rFonts w:ascii="Avenir Book" w:hAnsi="Avenir Book" w:cs="Arial"/>
        </w:rPr>
        <w:t xml:space="preserve">Fig. 1). </w:t>
      </w:r>
      <w:r w:rsidR="00E7416E">
        <w:rPr>
          <w:rFonts w:ascii="Avenir Book" w:hAnsi="Avenir Book" w:cs="Arial"/>
        </w:rPr>
        <w:t>In soils with low bulk density, m</w:t>
      </w:r>
      <w:r w:rsidR="00E7416E" w:rsidRPr="00504850">
        <w:rPr>
          <w:rFonts w:ascii="Avenir Book" w:hAnsi="Avenir Book" w:cs="Arial"/>
        </w:rPr>
        <w:t>angrove</w:t>
      </w:r>
      <w:r w:rsidR="00E7416E">
        <w:rPr>
          <w:rFonts w:ascii="Avenir Book" w:hAnsi="Avenir Book" w:cs="Arial"/>
        </w:rPr>
        <w:t xml:space="preserve">s </w:t>
      </w:r>
      <w:r w:rsidR="00E7416E" w:rsidRPr="00504850">
        <w:rPr>
          <w:rFonts w:ascii="Avenir Book" w:hAnsi="Avenir Book" w:cs="Arial"/>
        </w:rPr>
        <w:t>tended to have higher C:N ratio than marshes</w:t>
      </w:r>
      <w:r w:rsidR="00E7416E">
        <w:rPr>
          <w:rFonts w:ascii="Avenir Book" w:hAnsi="Avenir Book" w:cs="Arial"/>
        </w:rPr>
        <w:t xml:space="preserve"> (Fig. S3)</w:t>
      </w:r>
      <w:r w:rsidR="00F42256">
        <w:rPr>
          <w:rFonts w:ascii="Avenir Book" w:hAnsi="Avenir Book" w:cs="Arial"/>
        </w:rPr>
        <w:t xml:space="preserve"> driving the divergence </w:t>
      </w:r>
      <w:r w:rsidR="00804985">
        <w:rPr>
          <w:rFonts w:ascii="Avenir Book" w:hAnsi="Avenir Book" w:cs="Arial"/>
        </w:rPr>
        <w:t>in</w:t>
      </w:r>
      <w:r w:rsidR="00F42256">
        <w:rPr>
          <w:rFonts w:ascii="Avenir Book" w:hAnsi="Avenir Book" w:cs="Arial"/>
        </w:rPr>
        <w:t xml:space="preserve"> high</w:t>
      </w:r>
      <w:r w:rsidR="00804985">
        <w:rPr>
          <w:rFonts w:ascii="Avenir Book" w:hAnsi="Avenir Book" w:cs="Arial"/>
        </w:rPr>
        <w:t xml:space="preserve">-C soils </w:t>
      </w:r>
      <w:r w:rsidR="00F42256">
        <w:rPr>
          <w:rFonts w:ascii="Avenir Book" w:hAnsi="Avenir Book" w:cs="Arial"/>
        </w:rPr>
        <w:t>(Fig. 1)</w:t>
      </w:r>
      <w:r w:rsidR="00E7416E" w:rsidRPr="00504850">
        <w:rPr>
          <w:rFonts w:ascii="Avenir Book" w:hAnsi="Avenir Book" w:cs="Arial"/>
        </w:rPr>
        <w:t>.</w:t>
      </w:r>
      <w:r w:rsidR="00E7416E">
        <w:rPr>
          <w:rFonts w:ascii="Avenir Book" w:hAnsi="Avenir Book" w:cs="Arial"/>
        </w:rPr>
        <w:t xml:space="preserve"> Soils with lower bulk density</w:t>
      </w:r>
      <w:r w:rsidR="00F42256">
        <w:rPr>
          <w:rFonts w:ascii="Avenir Book" w:hAnsi="Avenir Book" w:cs="Arial"/>
        </w:rPr>
        <w:t xml:space="preserve"> </w:t>
      </w:r>
      <w:r w:rsidR="00E7416E">
        <w:rPr>
          <w:rFonts w:ascii="Avenir Book" w:hAnsi="Avenir Book" w:cs="Arial"/>
        </w:rPr>
        <w:t xml:space="preserve">have higher </w:t>
      </w:r>
      <w:del w:id="80" w:author="Krauss, Ken W" w:date="2024-01-16T07:55:00Z">
        <w:r w:rsidR="00F42256">
          <w:rPr>
            <w:rFonts w:ascii="Avenir Book" w:hAnsi="Avenir Book" w:cs="Arial"/>
          </w:rPr>
          <w:delText>[</w:delText>
        </w:r>
        <w:r w:rsidR="00E7416E">
          <w:rPr>
            <w:rFonts w:ascii="Avenir Book" w:hAnsi="Avenir Book" w:cs="Arial"/>
          </w:rPr>
          <w:delText>organic matter</w:delText>
        </w:r>
        <w:r w:rsidR="00F42256">
          <w:rPr>
            <w:rFonts w:ascii="Avenir Book" w:hAnsi="Avenir Book" w:cs="Arial"/>
          </w:rPr>
          <w:delText>]</w:delText>
        </w:r>
      </w:del>
      <w:commentRangeStart w:id="81"/>
      <w:ins w:id="82" w:author="Krauss, Ken W" w:date="2024-01-16T07:55:00Z">
        <w:r w:rsidR="004C1637">
          <w:rPr>
            <w:rFonts w:ascii="Avenir Book" w:hAnsi="Avenir Book" w:cs="Arial"/>
          </w:rPr>
          <w:t>organic matter concentrations</w:t>
        </w:r>
      </w:ins>
      <w:ins w:id="83" w:author="Josh Breithaupt" w:date="2024-02-02T07:55:00Z">
        <w:r w:rsidR="00F42256">
          <w:rPr>
            <w:rFonts w:ascii="Avenir Book" w:hAnsi="Avenir Book" w:cs="Arial"/>
          </w:rPr>
          <w:t xml:space="preserve"> </w:t>
        </w:r>
        <w:commentRangeEnd w:id="81"/>
        <w:r w:rsidR="004C1637">
          <w:rPr>
            <w:rStyle w:val="CommentReference"/>
            <w:rFonts w:asciiTheme="minorHAnsi" w:eastAsiaTheme="minorHAnsi" w:hAnsiTheme="minorHAnsi" w:cstheme="minorBidi"/>
            <w:kern w:val="2"/>
            <w:lang w:bidi="ar-SA"/>
            <w14:ligatures w14:val="standardContextual"/>
          </w:rPr>
          <w:commentReference w:id="81"/>
        </w:r>
      </w:ins>
      <w:del w:id="84" w:author="Josh Breithaupt" w:date="2024-02-02T07:55:00Z">
        <w:r w:rsidR="00F42256">
          <w:rPr>
            <w:rFonts w:ascii="Avenir Book" w:hAnsi="Avenir Book" w:cs="Arial"/>
          </w:rPr>
          <w:delText xml:space="preserve"> </w:delText>
        </w:r>
      </w:del>
      <w:r w:rsidR="00F42256">
        <w:rPr>
          <w:rFonts w:ascii="Avenir Book" w:hAnsi="Avenir Book" w:cs="Arial"/>
        </w:rPr>
        <w:t>as well as</w:t>
      </w:r>
      <w:r w:rsidR="00804985">
        <w:rPr>
          <w:rFonts w:ascii="Avenir Book" w:hAnsi="Avenir Book" w:cs="Arial"/>
        </w:rPr>
        <w:t xml:space="preserve"> </w:t>
      </w:r>
      <w:commentRangeStart w:id="85"/>
      <w:del w:id="86" w:author="Krauss, Ken W" w:date="2024-01-16T07:56:00Z">
        <w:r w:rsidR="00F42256">
          <w:rPr>
            <w:rFonts w:ascii="Avenir Book" w:hAnsi="Avenir Book" w:cs="Arial"/>
          </w:rPr>
          <w:delText>[</w:delText>
        </w:r>
      </w:del>
      <w:r w:rsidR="00F42256">
        <w:rPr>
          <w:rFonts w:ascii="Avenir Book" w:hAnsi="Avenir Book" w:cs="Arial"/>
        </w:rPr>
        <w:t>C</w:t>
      </w:r>
      <w:del w:id="87" w:author="Krauss, Ken W" w:date="2024-01-16T07:56:00Z">
        <w:r w:rsidR="00F42256">
          <w:rPr>
            <w:rFonts w:ascii="Avenir Book" w:hAnsi="Avenir Book" w:cs="Arial"/>
          </w:rPr>
          <w:delText>]</w:delText>
        </w:r>
      </w:del>
      <w:commentRangeEnd w:id="85"/>
      <w:r w:rsidR="0065184C">
        <w:rPr>
          <w:rStyle w:val="CommentReference"/>
          <w:rFonts w:asciiTheme="minorHAnsi" w:eastAsiaTheme="minorHAnsi" w:hAnsiTheme="minorHAnsi" w:cstheme="minorBidi"/>
          <w:kern w:val="2"/>
          <w:lang w:bidi="ar-SA"/>
          <w14:ligatures w14:val="standardContextual"/>
        </w:rPr>
        <w:commentReference w:id="85"/>
      </w:r>
      <w:r w:rsidR="00E7416E">
        <w:rPr>
          <w:rFonts w:ascii="Avenir Book" w:hAnsi="Avenir Book" w:cs="Arial"/>
        </w:rPr>
        <w:t xml:space="preserve"> content</w:t>
      </w:r>
      <w:r w:rsidR="00F42256">
        <w:rPr>
          <w:rFonts w:ascii="Avenir Book" w:hAnsi="Avenir Book" w:cs="Arial"/>
        </w:rPr>
        <w:t>,</w:t>
      </w:r>
      <w:r w:rsidR="00E7416E">
        <w:rPr>
          <w:rFonts w:ascii="Avenir Book" w:hAnsi="Avenir Book" w:cs="Arial"/>
        </w:rPr>
        <w:t xml:space="preserve"> and may reflect a generally greater plant influence. The difference in C:N may reflect the influence of woody structures which are produced by mangroves and have much higher C:N than other plant tissues and soils.</w:t>
      </w:r>
      <w:r w:rsidR="00E7416E" w:rsidRPr="00504850">
        <w:rPr>
          <w:rFonts w:ascii="Avenir Book" w:hAnsi="Avenir Book" w:cs="Arial"/>
        </w:rPr>
        <w:t xml:space="preserve"> </w:t>
      </w:r>
      <w:r w:rsidR="0006174D">
        <w:rPr>
          <w:rFonts w:ascii="Avenir Book" w:hAnsi="Avenir Book" w:cs="Arial"/>
        </w:rPr>
        <w:t xml:space="preserve">Even though </w:t>
      </w:r>
      <w:r w:rsidR="00A505E6">
        <w:rPr>
          <w:rFonts w:ascii="Avenir Book" w:hAnsi="Avenir Book" w:cs="Arial"/>
        </w:rPr>
        <w:t>soil</w:t>
      </w:r>
      <w:r w:rsidR="0006174D">
        <w:rPr>
          <w:rFonts w:ascii="Avenir Book" w:hAnsi="Avenir Book" w:cs="Arial"/>
        </w:rPr>
        <w:t xml:space="preserve"> [C] and [N]</w:t>
      </w:r>
      <w:r w:rsidR="00A505E6">
        <w:rPr>
          <w:rFonts w:ascii="Avenir Book" w:hAnsi="Avenir Book" w:cs="Arial"/>
        </w:rPr>
        <w:t xml:space="preserve"> </w:t>
      </w:r>
      <w:r w:rsidR="00BB1CA5">
        <w:rPr>
          <w:rFonts w:ascii="Avenir Book" w:hAnsi="Avenir Book" w:cs="Arial"/>
        </w:rPr>
        <w:t>vary</w:t>
      </w:r>
      <w:r w:rsidR="00A505E6">
        <w:rPr>
          <w:rFonts w:ascii="Avenir Book" w:hAnsi="Avenir Book" w:cs="Arial"/>
        </w:rPr>
        <w:t xml:space="preserve"> </w:t>
      </w:r>
      <w:r w:rsidR="005E15B5">
        <w:rPr>
          <w:rFonts w:ascii="Avenir Book" w:hAnsi="Avenir Book" w:cs="Arial"/>
        </w:rPr>
        <w:t xml:space="preserve">sharply </w:t>
      </w:r>
      <w:r w:rsidR="00A505E6">
        <w:rPr>
          <w:rFonts w:ascii="Avenir Book" w:hAnsi="Avenir Book" w:cs="Arial"/>
        </w:rPr>
        <w:t>with depth</w:t>
      </w:r>
      <w:r w:rsidR="00BB1CA5">
        <w:rPr>
          <w:rFonts w:ascii="Avenir Book" w:hAnsi="Avenir Book" w:cs="Arial"/>
        </w:rPr>
        <w:t xml:space="preserve"> in </w:t>
      </w:r>
      <w:r w:rsidR="00CA7023">
        <w:rPr>
          <w:rFonts w:ascii="Avenir Book" w:hAnsi="Avenir Book" w:cs="Arial"/>
        </w:rPr>
        <w:t>most</w:t>
      </w:r>
      <w:r w:rsidR="00BB1CA5">
        <w:rPr>
          <w:rFonts w:ascii="Avenir Book" w:hAnsi="Avenir Book" w:cs="Arial"/>
        </w:rPr>
        <w:t xml:space="preserve"> studies</w:t>
      </w:r>
      <w:r w:rsidR="0006174D">
        <w:rPr>
          <w:rFonts w:ascii="Avenir Book" w:hAnsi="Avenir Book" w:cs="Arial"/>
        </w:rPr>
        <w:t>, C:N ratio</w:t>
      </w:r>
      <w:r w:rsidR="00A505E6">
        <w:rPr>
          <w:rFonts w:ascii="Avenir Book" w:hAnsi="Avenir Book" w:cs="Arial"/>
        </w:rPr>
        <w:t xml:space="preserve"> did not vary consistently with depth</w:t>
      </w:r>
      <w:r w:rsidR="00391F0A">
        <w:rPr>
          <w:rFonts w:ascii="Avenir Book" w:hAnsi="Avenir Book" w:cs="Arial"/>
        </w:rPr>
        <w:t xml:space="preserve"> within </w:t>
      </w:r>
      <w:r w:rsidR="00BB1CA5">
        <w:rPr>
          <w:rFonts w:ascii="Avenir Book" w:hAnsi="Avenir Book" w:cs="Arial"/>
        </w:rPr>
        <w:t xml:space="preserve">or across </w:t>
      </w:r>
      <w:r w:rsidR="00391F0A">
        <w:rPr>
          <w:rFonts w:ascii="Avenir Book" w:hAnsi="Avenir Book" w:cs="Arial"/>
        </w:rPr>
        <w:t xml:space="preserve">studies </w:t>
      </w:r>
      <w:r w:rsidR="00DA0A7B">
        <w:rPr>
          <w:rFonts w:ascii="Avenir Book" w:hAnsi="Avenir Book" w:cs="Arial"/>
        </w:rPr>
        <w:t>(Table SX)</w:t>
      </w:r>
      <w:r w:rsidR="0006174D">
        <w:rPr>
          <w:rFonts w:ascii="Avenir Book" w:hAnsi="Avenir Book" w:cs="Arial"/>
        </w:rPr>
        <w:t>.</w:t>
      </w:r>
      <w:r w:rsidR="00207471">
        <w:rPr>
          <w:rFonts w:ascii="Avenir Book" w:hAnsi="Avenir Book" w:cs="Arial"/>
        </w:rPr>
        <w:t xml:space="preserve"> </w:t>
      </w:r>
      <w:r w:rsidR="00FF4688">
        <w:rPr>
          <w:rFonts w:ascii="Avenir Book" w:hAnsi="Avenir Book" w:cs="Arial"/>
        </w:rPr>
        <w:t>Differences</w:t>
      </w:r>
      <w:r w:rsidR="00391F0A">
        <w:rPr>
          <w:rFonts w:ascii="Avenir Book" w:hAnsi="Avenir Book" w:cs="Arial"/>
        </w:rPr>
        <w:t xml:space="preserve"> </w:t>
      </w:r>
      <w:r w:rsidR="00FF4688">
        <w:rPr>
          <w:rFonts w:ascii="Avenir Book" w:hAnsi="Avenir Book" w:cs="Arial"/>
        </w:rPr>
        <w:t>in coring</w:t>
      </w:r>
      <w:r w:rsidR="00391F0A">
        <w:rPr>
          <w:rFonts w:ascii="Avenir Book" w:hAnsi="Avenir Book" w:cs="Arial"/>
        </w:rPr>
        <w:t xml:space="preserve"> </w:t>
      </w:r>
      <w:r w:rsidR="001A3157">
        <w:rPr>
          <w:rFonts w:ascii="Avenir Book" w:hAnsi="Avenir Book" w:cs="Arial"/>
        </w:rPr>
        <w:t>depth</w:t>
      </w:r>
      <w:r w:rsidR="00FF4688">
        <w:rPr>
          <w:rFonts w:ascii="Avenir Book" w:hAnsi="Avenir Book" w:cs="Arial"/>
        </w:rPr>
        <w:t>s</w:t>
      </w:r>
      <w:r w:rsidR="001A3157">
        <w:rPr>
          <w:rFonts w:ascii="Avenir Book" w:hAnsi="Avenir Book" w:cs="Arial"/>
        </w:rPr>
        <w:t xml:space="preserve"> </w:t>
      </w:r>
      <w:r w:rsidR="00391F0A">
        <w:rPr>
          <w:rFonts w:ascii="Avenir Book" w:hAnsi="Avenir Book" w:cs="Arial"/>
        </w:rPr>
        <w:t xml:space="preserve">and in </w:t>
      </w:r>
      <w:r w:rsidR="005E15B5">
        <w:rPr>
          <w:rFonts w:ascii="Avenir Book" w:hAnsi="Avenir Book" w:cs="Arial"/>
        </w:rPr>
        <w:t xml:space="preserve">the </w:t>
      </w:r>
      <w:r w:rsidR="00391F0A">
        <w:rPr>
          <w:rFonts w:ascii="Avenir Book" w:hAnsi="Avenir Book" w:cs="Arial"/>
        </w:rPr>
        <w:t xml:space="preserve">depth </w:t>
      </w:r>
      <w:r w:rsidR="001A3157">
        <w:rPr>
          <w:rFonts w:ascii="Avenir Book" w:hAnsi="Avenir Book" w:cs="Arial"/>
        </w:rPr>
        <w:t>intervals sample</w:t>
      </w:r>
      <w:r w:rsidR="005E15B5">
        <w:rPr>
          <w:rFonts w:ascii="Avenir Book" w:hAnsi="Avenir Book" w:cs="Arial"/>
        </w:rPr>
        <w:t>d</w:t>
      </w:r>
      <w:r w:rsidR="00FF4688">
        <w:rPr>
          <w:rFonts w:ascii="Avenir Book" w:hAnsi="Avenir Book" w:cs="Arial"/>
        </w:rPr>
        <w:t xml:space="preserve"> </w:t>
      </w:r>
      <w:r w:rsidR="00391F0A">
        <w:rPr>
          <w:rFonts w:ascii="Avenir Book" w:hAnsi="Avenir Book" w:cs="Arial"/>
        </w:rPr>
        <w:t xml:space="preserve">contribute negligible variation to </w:t>
      </w:r>
      <w:r w:rsidR="00FF4688">
        <w:rPr>
          <w:rFonts w:ascii="Avenir Book" w:hAnsi="Avenir Book" w:cs="Arial"/>
        </w:rPr>
        <w:t xml:space="preserve">soil </w:t>
      </w:r>
      <w:r w:rsidR="001A3157">
        <w:rPr>
          <w:rFonts w:ascii="Avenir Book" w:hAnsi="Avenir Book" w:cs="Arial"/>
        </w:rPr>
        <w:t>C:N</w:t>
      </w:r>
      <w:r w:rsidR="00391F0A">
        <w:rPr>
          <w:rFonts w:ascii="Avenir Book" w:hAnsi="Avenir Book" w:cs="Arial"/>
        </w:rPr>
        <w:t xml:space="preserve">. </w:t>
      </w:r>
      <w:r w:rsidR="00FF4688">
        <w:rPr>
          <w:rFonts w:ascii="Avenir Book" w:hAnsi="Avenir Book" w:cs="Arial"/>
        </w:rPr>
        <w:t xml:space="preserve">Therefore, </w:t>
      </w:r>
      <w:r w:rsidR="00E7416E">
        <w:rPr>
          <w:rFonts w:ascii="Avenir Book" w:hAnsi="Avenir Book" w:cs="Arial"/>
        </w:rPr>
        <w:t xml:space="preserve">having ample soil C data from around the world will afford accurate prediction of soil N stocks and accumulation rates. </w:t>
      </w:r>
    </w:p>
    <w:p w14:paraId="1C72DDAB" w14:textId="77777777" w:rsidR="0014385F" w:rsidRDefault="0014385F" w:rsidP="00E7416E">
      <w:pPr>
        <w:ind w:firstLine="720"/>
        <w:rPr>
          <w:rFonts w:ascii="Avenir Book" w:hAnsi="Avenir Book" w:cs="Arial"/>
        </w:rPr>
      </w:pPr>
    </w:p>
    <w:p w14:paraId="2E80EDD7" w14:textId="77777777" w:rsidR="0014385F" w:rsidRDefault="0014385F" w:rsidP="00E7416E">
      <w:pPr>
        <w:ind w:firstLine="720"/>
        <w:rPr>
          <w:rFonts w:ascii="Avenir Book" w:hAnsi="Avenir Book" w:cs="Arial"/>
        </w:rPr>
      </w:pPr>
    </w:p>
    <w:p w14:paraId="31128E89" w14:textId="77777777" w:rsidR="0014385F" w:rsidRDefault="0014385F" w:rsidP="00E7416E">
      <w:pPr>
        <w:ind w:firstLine="720"/>
        <w:rPr>
          <w:rFonts w:ascii="Avenir Book" w:hAnsi="Avenir Book" w:cs="Arial"/>
        </w:rPr>
      </w:pPr>
    </w:p>
    <w:p w14:paraId="14041086" w14:textId="77777777" w:rsidR="0014385F" w:rsidRDefault="0014385F" w:rsidP="00E7416E">
      <w:pPr>
        <w:ind w:firstLine="720"/>
        <w:rPr>
          <w:rFonts w:ascii="Avenir Book" w:hAnsi="Avenir Book" w:cs="Arial"/>
        </w:rPr>
      </w:pPr>
    </w:p>
    <w:p w14:paraId="7BDCBA7E" w14:textId="77777777" w:rsidR="0014385F" w:rsidRDefault="0014385F" w:rsidP="00E7416E">
      <w:pPr>
        <w:ind w:firstLine="720"/>
        <w:rPr>
          <w:rFonts w:ascii="Avenir Book" w:hAnsi="Avenir Book" w:cs="Arial"/>
        </w:rPr>
      </w:pPr>
    </w:p>
    <w:p w14:paraId="2A82A9F4" w14:textId="3E16A91C" w:rsidR="0014385F" w:rsidRDefault="0014385F" w:rsidP="00E7416E">
      <w:pPr>
        <w:ind w:firstLine="720"/>
        <w:rPr>
          <w:rFonts w:ascii="Avenir Book" w:hAnsi="Avenir Book" w:cs="Arial"/>
        </w:rPr>
      </w:pPr>
    </w:p>
    <w:p w14:paraId="3785F7E7" w14:textId="646134F2" w:rsidR="00207471" w:rsidRDefault="00207471" w:rsidP="0014385F">
      <w:pPr>
        <w:rPr>
          <w:rFonts w:ascii="Avenir Book" w:hAnsi="Avenir Book" w:cs="Arial"/>
        </w:rPr>
      </w:pPr>
    </w:p>
    <w:p w14:paraId="00C5674B" w14:textId="1B5773E1" w:rsidR="0065184C" w:rsidRDefault="0065184C" w:rsidP="00207471">
      <w:pPr>
        <w:rPr>
          <w:ins w:id="88" w:author="Krauss, Ken W" w:date="2024-01-16T07:59:00Z"/>
          <w:rFonts w:ascii="Avenir Book" w:hAnsi="Avenir Book" w:cs="Arial"/>
          <w:i/>
          <w:iCs/>
        </w:rPr>
      </w:pPr>
    </w:p>
    <w:p w14:paraId="2BD5BFC9" w14:textId="3ACC44E2" w:rsidR="00207471" w:rsidRPr="00F42256" w:rsidRDefault="00391F0A" w:rsidP="00207471">
      <w:pPr>
        <w:rPr>
          <w:rFonts w:ascii="Avenir Book" w:hAnsi="Avenir Book" w:cs="Arial"/>
          <w:i/>
          <w:iCs/>
        </w:rPr>
      </w:pPr>
      <w:commentRangeStart w:id="89"/>
      <w:r w:rsidRPr="00F42256">
        <w:rPr>
          <w:rFonts w:ascii="Avenir Book" w:hAnsi="Avenir Book" w:cs="Arial"/>
          <w:i/>
          <w:iCs/>
        </w:rPr>
        <w:t>N</w:t>
      </w:r>
      <w:commentRangeEnd w:id="89"/>
      <w:r w:rsidR="0065184C">
        <w:rPr>
          <w:rStyle w:val="CommentReference"/>
          <w:rFonts w:asciiTheme="minorHAnsi" w:eastAsiaTheme="minorHAnsi" w:hAnsiTheme="minorHAnsi" w:cstheme="minorBidi"/>
          <w:kern w:val="2"/>
          <w:lang w:bidi="ar-SA"/>
          <w14:ligatures w14:val="standardContextual"/>
        </w:rPr>
        <w:commentReference w:id="89"/>
      </w:r>
      <w:r w:rsidRPr="00F42256">
        <w:rPr>
          <w:rFonts w:ascii="Avenir Book" w:hAnsi="Avenir Book" w:cs="Arial"/>
          <w:i/>
          <w:iCs/>
        </w:rPr>
        <w:t xml:space="preserve"> </w:t>
      </w:r>
      <w:r w:rsidR="00E7416E" w:rsidRPr="00F42256">
        <w:rPr>
          <w:rFonts w:ascii="Avenir Book" w:hAnsi="Avenir Book" w:cs="Arial"/>
          <w:i/>
          <w:iCs/>
        </w:rPr>
        <w:t>accumulation</w:t>
      </w:r>
      <w:r w:rsidR="001B4A9F" w:rsidRPr="00F42256">
        <w:rPr>
          <w:rFonts w:ascii="Avenir Book" w:hAnsi="Avenir Book" w:cs="Arial"/>
          <w:i/>
          <w:iCs/>
        </w:rPr>
        <w:t xml:space="preserve"> rate</w:t>
      </w:r>
    </w:p>
    <w:commentRangeStart w:id="90"/>
    <w:p w14:paraId="58A62CAF" w14:textId="2F6EE99F" w:rsidR="00F42256" w:rsidRDefault="00F42256" w:rsidP="00F42256">
      <w:pPr>
        <w:ind w:firstLine="720"/>
        <w:rPr>
          <w:rFonts w:ascii="Avenir Book" w:hAnsi="Avenir Book" w:cs="Arial"/>
        </w:rPr>
      </w:pPr>
      <w:r>
        <w:rPr>
          <w:rFonts w:ascii="Avenir Book" w:hAnsi="Avenir Book" w:cs="Arial"/>
          <w:noProof/>
        </w:rPr>
        <mc:AlternateContent>
          <mc:Choice Requires="wpg">
            <w:drawing>
              <wp:anchor distT="0" distB="0" distL="114300" distR="114300" simplePos="0" relativeHeight="251693056" behindDoc="0" locked="0" layoutInCell="1" allowOverlap="1" wp14:anchorId="32BF6E9E" wp14:editId="5254D403">
                <wp:simplePos x="0" y="0"/>
                <wp:positionH relativeFrom="column">
                  <wp:posOffset>-341832</wp:posOffset>
                </wp:positionH>
                <wp:positionV relativeFrom="paragraph">
                  <wp:posOffset>3135310</wp:posOffset>
                </wp:positionV>
                <wp:extent cx="6348386" cy="4159885"/>
                <wp:effectExtent l="0" t="0" r="1905" b="5715"/>
                <wp:wrapSquare wrapText="bothSides"/>
                <wp:docPr id="1018878879" name="Group 1"/>
                <wp:cNvGraphicFramePr/>
                <a:graphic xmlns:a="http://schemas.openxmlformats.org/drawingml/2006/main">
                  <a:graphicData uri="http://schemas.microsoft.com/office/word/2010/wordprocessingGroup">
                    <wpg:wgp>
                      <wpg:cNvGrpSpPr/>
                      <wpg:grpSpPr>
                        <a:xfrm>
                          <a:off x="0" y="0"/>
                          <a:ext cx="6348386" cy="4159885"/>
                          <a:chOff x="-8559" y="0"/>
                          <a:chExt cx="6358451" cy="4220663"/>
                        </a:xfrm>
                      </wpg:grpSpPr>
                      <wps:wsp>
                        <wps:cNvPr id="1075499464" name="Text Box 3"/>
                        <wps:cNvSpPr txBox="1"/>
                        <wps:spPr>
                          <a:xfrm>
                            <a:off x="3054877" y="0"/>
                            <a:ext cx="3295015" cy="4220663"/>
                          </a:xfrm>
                          <a:prstGeom prst="rect">
                            <a:avLst/>
                          </a:prstGeom>
                          <a:solidFill>
                            <a:schemeClr val="lt1"/>
                          </a:solidFill>
                          <a:ln w="6350">
                            <a:noFill/>
                          </a:ln>
                        </wps:spPr>
                        <wps:txbx>
                          <w:txbxContent>
                            <w:p w14:paraId="25952256" w14:textId="77777777" w:rsidR="00675871" w:rsidRPr="00643788" w:rsidRDefault="00675871" w:rsidP="00675871">
                              <w:pPr>
                                <w:rPr>
                                  <w:rFonts w:ascii="Avenir Book" w:hAnsi="Avenir Book"/>
                                </w:rPr>
                              </w:pPr>
                              <w:r w:rsidRPr="00CD5BEC">
                                <w:rPr>
                                  <w:rFonts w:ascii="Avenir Book" w:hAnsi="Avenir Book"/>
                                  <w:noProof/>
                                </w:rPr>
                                <w:drawing>
                                  <wp:inline distT="0" distB="0" distL="0" distR="0" wp14:anchorId="3E89DF3C" wp14:editId="61AFCAED">
                                    <wp:extent cx="3336052" cy="3687445"/>
                                    <wp:effectExtent l="0" t="0" r="4445" b="0"/>
                                    <wp:docPr id="433891852" name="Picture 23">
                                      <a:extLst xmlns:a="http://schemas.openxmlformats.org/drawingml/2006/main">
                                        <a:ext uri="{FF2B5EF4-FFF2-40B4-BE49-F238E27FC236}">
                                          <a16:creationId xmlns:a16="http://schemas.microsoft.com/office/drawing/2014/main" id="{DA2EEE8E-3841-737B-A44C-74540CBCD5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A2EEE8E-3841-737B-A44C-74540CBCD5B4}"/>
                                                </a:ext>
                                              </a:extLst>
                                            </pic:cNvPr>
                                            <pic:cNvPicPr>
                                              <a:picLocks noChangeAspect="1"/>
                                            </pic:cNvPicPr>
                                          </pic:nvPicPr>
                                          <pic:blipFill>
                                            <a:blip r:embed="rId20"/>
                                            <a:stretch>
                                              <a:fillRect/>
                                            </a:stretch>
                                          </pic:blipFill>
                                          <pic:spPr>
                                            <a:xfrm>
                                              <a:off x="0" y="0"/>
                                              <a:ext cx="3416126" cy="3775953"/>
                                            </a:xfrm>
                                            <a:prstGeom prst="rect">
                                              <a:avLst/>
                                            </a:prstGeom>
                                          </pic:spPr>
                                        </pic:pic>
                                      </a:graphicData>
                                    </a:graphic>
                                  </wp:inline>
                                </w:drawing>
                              </w:r>
                            </w:p>
                            <w:p w14:paraId="65530F96" w14:textId="606A487E" w:rsidR="00675871" w:rsidRPr="00F42256" w:rsidRDefault="00675871" w:rsidP="00675871">
                              <w:pPr>
                                <w:rPr>
                                  <w:rFonts w:ascii="Avenir Book" w:hAnsi="Avenir Book"/>
                                  <w:sz w:val="22"/>
                                  <w:szCs w:val="22"/>
                                </w:rPr>
                              </w:pPr>
                              <w:r w:rsidRPr="00F42256">
                                <w:rPr>
                                  <w:rFonts w:ascii="Avenir Book" w:hAnsi="Avenir Book"/>
                                  <w:b/>
                                  <w:bCs/>
                                  <w:sz w:val="22"/>
                                  <w:szCs w:val="22"/>
                                </w:rPr>
                                <w:t>Fig. 3</w:t>
                              </w:r>
                              <w:r w:rsidRPr="00F42256">
                                <w:rPr>
                                  <w:rFonts w:ascii="Avenir Book" w:hAnsi="Avenir Book"/>
                                  <w:sz w:val="22"/>
                                  <w:szCs w:val="22"/>
                                </w:rPr>
                                <w:t xml:space="preserve">. The distribution of coastal wetland N </w:t>
                              </w:r>
                              <w:proofErr w:type="spellStart"/>
                              <w:r w:rsidRPr="00F42256">
                                <w:rPr>
                                  <w:rFonts w:ascii="Avenir Book" w:hAnsi="Avenir Book"/>
                                  <w:sz w:val="22"/>
                                  <w:szCs w:val="22"/>
                                </w:rPr>
                                <w:t>sinks</w:t>
                              </w:r>
                              <w:proofErr w:type="spellEnd"/>
                              <w:r w:rsidRPr="00F42256">
                                <w:rPr>
                                  <w:rFonts w:ascii="Avenir Book" w:hAnsi="Avenir Book"/>
                                  <w:sz w:val="22"/>
                                  <w:szCs w:val="22"/>
                                </w:rPr>
                                <w:t xml:space="preserve"> across continents and global totals.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5971005" name="Text Box 4"/>
                        <wps:cNvSpPr txBox="1"/>
                        <wps:spPr>
                          <a:xfrm>
                            <a:off x="-8559" y="100482"/>
                            <a:ext cx="3038012" cy="3445813"/>
                          </a:xfrm>
                          <a:prstGeom prst="rect">
                            <a:avLst/>
                          </a:prstGeom>
                          <a:solidFill>
                            <a:schemeClr val="lt1"/>
                          </a:solidFill>
                          <a:ln w="6350">
                            <a:noFill/>
                          </a:ln>
                        </wps:spPr>
                        <wps:txbx>
                          <w:txbxContent>
                            <w:p w14:paraId="632413A6" w14:textId="77777777" w:rsidR="0014385F" w:rsidRDefault="0014385F" w:rsidP="0014385F">
                              <w:pPr>
                                <w:rPr>
                                  <w:rFonts w:ascii="Avenir Book" w:hAnsi="Avenir Book"/>
                                </w:rPr>
                              </w:pPr>
                              <w:r w:rsidRPr="00C45567">
                                <w:rPr>
                                  <w:rFonts w:ascii="Avenir Book" w:hAnsi="Avenir Book"/>
                                  <w:noProof/>
                                </w:rPr>
                                <w:drawing>
                                  <wp:inline distT="0" distB="0" distL="0" distR="0" wp14:anchorId="2B1AF1C9" wp14:editId="49FF84D0">
                                    <wp:extent cx="2944178" cy="2662813"/>
                                    <wp:effectExtent l="0" t="0" r="2540" b="4445"/>
                                    <wp:docPr id="128582760" name="Picture 9" descr="A graph of a number of objects&#10;&#10;Description automatically generated with medium confidence">
                                      <a:extLst xmlns:a="http://schemas.openxmlformats.org/drawingml/2006/main">
                                        <a:ext uri="{FF2B5EF4-FFF2-40B4-BE49-F238E27FC236}">
                                          <a16:creationId xmlns:a16="http://schemas.microsoft.com/office/drawing/2014/main" id="{FD31F2ED-8935-2983-FE7C-C08E37A44C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graph of a number of objects&#10;&#10;Description automatically generated with medium confidence">
                                              <a:extLst>
                                                <a:ext uri="{FF2B5EF4-FFF2-40B4-BE49-F238E27FC236}">
                                                  <a16:creationId xmlns:a16="http://schemas.microsoft.com/office/drawing/2014/main" id="{FD31F2ED-8935-2983-FE7C-C08E37A44C70}"/>
                                                </a:ext>
                                              </a:extLst>
                                            </pic:cNvPr>
                                            <pic:cNvPicPr>
                                              <a:picLocks noChangeAspect="1"/>
                                            </pic:cNvPicPr>
                                          </pic:nvPicPr>
                                          <pic:blipFill>
                                            <a:blip r:embed="rId21"/>
                                            <a:stretch>
                                              <a:fillRect/>
                                            </a:stretch>
                                          </pic:blipFill>
                                          <pic:spPr>
                                            <a:xfrm>
                                              <a:off x="0" y="0"/>
                                              <a:ext cx="2998300" cy="2711763"/>
                                            </a:xfrm>
                                            <a:prstGeom prst="rect">
                                              <a:avLst/>
                                            </a:prstGeom>
                                          </pic:spPr>
                                        </pic:pic>
                                      </a:graphicData>
                                    </a:graphic>
                                  </wp:inline>
                                </w:drawing>
                              </w:r>
                            </w:p>
                            <w:p w14:paraId="58CD733F" w14:textId="77777777" w:rsidR="00AB5E9B" w:rsidRDefault="0014385F" w:rsidP="00F42256">
                              <w:pPr>
                                <w:rPr>
                                  <w:rFonts w:ascii="Avenir Book" w:hAnsi="Avenir Book"/>
                                  <w:sz w:val="22"/>
                                  <w:szCs w:val="22"/>
                                </w:rPr>
                              </w:pPr>
                              <w:r w:rsidRPr="00F42256">
                                <w:rPr>
                                  <w:rFonts w:ascii="Avenir Book" w:hAnsi="Avenir Book"/>
                                  <w:b/>
                                  <w:bCs/>
                                  <w:sz w:val="22"/>
                                  <w:szCs w:val="22"/>
                                </w:rPr>
                                <w:t>Fig. 2</w:t>
                              </w:r>
                              <w:r w:rsidRPr="00F42256">
                                <w:rPr>
                                  <w:rFonts w:ascii="Avenir Book" w:hAnsi="Avenir Book"/>
                                  <w:sz w:val="22"/>
                                  <w:szCs w:val="22"/>
                                </w:rPr>
                                <w:t xml:space="preserve">. Histogram of area-based estimates of </w:t>
                              </w:r>
                              <w:proofErr w:type="spellStart"/>
                              <w:r w:rsidRPr="00F42256">
                                <w:rPr>
                                  <w:rFonts w:ascii="Avenir Book" w:hAnsi="Avenir Book"/>
                                  <w:sz w:val="22"/>
                                  <w:szCs w:val="22"/>
                                </w:rPr>
                                <w:t>N</w:t>
                              </w:r>
                              <w:proofErr w:type="spellEnd"/>
                              <w:r w:rsidRPr="00F42256">
                                <w:rPr>
                                  <w:rFonts w:ascii="Avenir Book" w:hAnsi="Avenir Book"/>
                                  <w:sz w:val="22"/>
                                  <w:szCs w:val="22"/>
                                </w:rPr>
                                <w:t xml:space="preserve"> accumulation. </w:t>
                              </w:r>
                            </w:p>
                            <w:p w14:paraId="3C79E38A" w14:textId="1B564CCF" w:rsidR="0014385F" w:rsidRPr="00F42256" w:rsidRDefault="0014385F" w:rsidP="00F42256">
                              <w:pPr>
                                <w:rPr>
                                  <w:rFonts w:ascii="Avenir Book" w:hAnsi="Avenir Book"/>
                                  <w:sz w:val="22"/>
                                  <w:szCs w:val="22"/>
                                </w:rPr>
                              </w:pPr>
                              <w:r w:rsidRPr="00F42256">
                                <w:rPr>
                                  <w:rFonts w:ascii="Avenir Book" w:hAnsi="Avenir Book"/>
                                  <w:sz w:val="22"/>
                                  <w:szCs w:val="22"/>
                                </w:rPr>
                                <w:t>Median 8.2; mean=10.6 g N m</w:t>
                              </w:r>
                              <w:r w:rsidRPr="00F42256">
                                <w:rPr>
                                  <w:rFonts w:ascii="Avenir Book" w:hAnsi="Avenir Book"/>
                                  <w:sz w:val="22"/>
                                  <w:szCs w:val="22"/>
                                  <w:vertAlign w:val="superscript"/>
                                </w:rPr>
                                <w:t>-2</w:t>
                              </w:r>
                              <w:r w:rsidRPr="00F42256">
                                <w:rPr>
                                  <w:rFonts w:ascii="Avenir Book" w:hAnsi="Avenir Book"/>
                                  <w:sz w:val="22"/>
                                  <w:szCs w:val="22"/>
                                </w:rPr>
                                <w:t xml:space="preserve"> yr</w:t>
                              </w:r>
                              <w:r w:rsidRPr="00F42256">
                                <w:rPr>
                                  <w:rFonts w:ascii="Avenir Book" w:hAnsi="Avenir Book"/>
                                  <w:sz w:val="22"/>
                                  <w:szCs w:val="22"/>
                                  <w:vertAlign w:val="superscript"/>
                                </w:rPr>
                                <w:t>-1</w:t>
                              </w:r>
                              <w:r w:rsidRPr="00F42256">
                                <w:rPr>
                                  <w:rFonts w:ascii="Avenir Book" w:hAnsi="Avenir Book"/>
                                  <w:sz w:val="22"/>
                                  <w:szCs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BF6E9E" id="Group 1" o:spid="_x0000_s1027" style="position:absolute;left:0;text-align:left;margin-left:-26.9pt;margin-top:246.85pt;width:499.85pt;height:327.55pt;z-index:251693056;mso-width-relative:margin;mso-height-relative:margin" coordorigin="-85" coordsize="63584,422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">
                <v:shape id="Text Box 3" o:spid="_x0000_s1028" type="#_x0000_t202" style="position:absolute;left:30548;width:32950;height:422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" fillcolor="white [3201]" stroked="f" strokeweight=".5pt">
                  <v:textbox>
                    <w:txbxContent>
                      <w:p w14:paraId="25952256" w14:textId="77777777" w:rsidR="00675871" w:rsidRPr="00643788" w:rsidRDefault="00675871" w:rsidP="00675871">
                        <w:pPr>
                          <w:rPr>
                            <w:rFonts w:ascii="Avenir Book" w:hAnsi="Avenir Book"/>
                          </w:rPr>
                        </w:pPr>
                        <w:r w:rsidRPr="00CD5BEC">
                          <w:rPr>
                            <w:rFonts w:ascii="Avenir Book" w:hAnsi="Avenir Book"/>
                            <w:noProof/>
                          </w:rPr>
                          <w:drawing>
                            <wp:inline distT="0" distB="0" distL="0" distR="0" wp14:anchorId="3E89DF3C" wp14:editId="61AFCAED">
                              <wp:extent cx="3336052" cy="3687445"/>
                              <wp:effectExtent l="0" t="0" r="4445" b="0"/>
                              <wp:docPr id="433891852" name="Picture 23">
                                <a:extLst xmlns:a="http://schemas.openxmlformats.org/drawingml/2006/main">
                                  <a:ext uri="{FF2B5EF4-FFF2-40B4-BE49-F238E27FC236}">
                                    <a16:creationId xmlns:a16="http://schemas.microsoft.com/office/drawing/2014/main" id="{DA2EEE8E-3841-737B-A44C-74540CBCD5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DA2EEE8E-3841-737B-A44C-74540CBCD5B4}"/>
                                          </a:ext>
                                        </a:extLst>
                                      </pic:cNvPr>
                                      <pic:cNvPicPr>
                                        <a:picLocks noChangeAspect="1"/>
                                      </pic:cNvPicPr>
                                    </pic:nvPicPr>
                                    <pic:blipFill>
                                      <a:blip r:embed="rId22"/>
                                      <a:stretch>
                                        <a:fillRect/>
                                      </a:stretch>
                                    </pic:blipFill>
                                    <pic:spPr>
                                      <a:xfrm>
                                        <a:off x="0" y="0"/>
                                        <a:ext cx="3416126" cy="3775953"/>
                                      </a:xfrm>
                                      <a:prstGeom prst="rect">
                                        <a:avLst/>
                                      </a:prstGeom>
                                    </pic:spPr>
                                  </pic:pic>
                                </a:graphicData>
                              </a:graphic>
                            </wp:inline>
                          </w:drawing>
                        </w:r>
                      </w:p>
                      <w:p w14:paraId="65530F96" w14:textId="606A487E" w:rsidR="00675871" w:rsidRPr="00F42256" w:rsidRDefault="00675871" w:rsidP="00675871">
                        <w:pPr>
                          <w:rPr>
                            <w:rFonts w:ascii="Avenir Book" w:hAnsi="Avenir Book"/>
                            <w:sz w:val="22"/>
                            <w:szCs w:val="22"/>
                          </w:rPr>
                        </w:pPr>
                        <w:r w:rsidRPr="00F42256">
                          <w:rPr>
                            <w:rFonts w:ascii="Avenir Book" w:hAnsi="Avenir Book"/>
                            <w:b/>
                            <w:bCs/>
                            <w:sz w:val="22"/>
                            <w:szCs w:val="22"/>
                          </w:rPr>
                          <w:t>Fig. 3</w:t>
                        </w:r>
                        <w:r w:rsidRPr="00F42256">
                          <w:rPr>
                            <w:rFonts w:ascii="Avenir Book" w:hAnsi="Avenir Book"/>
                            <w:sz w:val="22"/>
                            <w:szCs w:val="22"/>
                          </w:rPr>
                          <w:t xml:space="preserve">. The distribution of coastal wetland N </w:t>
                        </w:r>
                        <w:proofErr w:type="spellStart"/>
                        <w:r w:rsidRPr="00F42256">
                          <w:rPr>
                            <w:rFonts w:ascii="Avenir Book" w:hAnsi="Avenir Book"/>
                            <w:sz w:val="22"/>
                            <w:szCs w:val="22"/>
                          </w:rPr>
                          <w:t>sinks</w:t>
                        </w:r>
                        <w:proofErr w:type="spellEnd"/>
                        <w:r w:rsidRPr="00F42256">
                          <w:rPr>
                            <w:rFonts w:ascii="Avenir Book" w:hAnsi="Avenir Book"/>
                            <w:sz w:val="22"/>
                            <w:szCs w:val="22"/>
                          </w:rPr>
                          <w:t xml:space="preserve"> across continents and global totals. </w:t>
                        </w:r>
                      </w:p>
                    </w:txbxContent>
                  </v:textbox>
                </v:shape>
                <v:shape id="Text Box 4" o:spid="_x0000_s1029" type="#_x0000_t202" style="position:absolute;left:-85;top:1004;width:30379;height:344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" fillcolor="white [3201]" stroked="f" strokeweight=".5pt">
                  <v:textbox>
                    <w:txbxContent>
                      <w:p w14:paraId="632413A6" w14:textId="77777777" w:rsidR="0014385F" w:rsidRDefault="0014385F" w:rsidP="0014385F">
                        <w:pPr>
                          <w:rPr>
                            <w:rFonts w:ascii="Avenir Book" w:hAnsi="Avenir Book"/>
                          </w:rPr>
                        </w:pPr>
                        <w:r w:rsidRPr="00C45567">
                          <w:rPr>
                            <w:rFonts w:ascii="Avenir Book" w:hAnsi="Avenir Book"/>
                            <w:noProof/>
                          </w:rPr>
                          <w:drawing>
                            <wp:inline distT="0" distB="0" distL="0" distR="0" wp14:anchorId="2B1AF1C9" wp14:editId="49FF84D0">
                              <wp:extent cx="2944178" cy="2662813"/>
                              <wp:effectExtent l="0" t="0" r="2540" b="4445"/>
                              <wp:docPr id="128582760" name="Picture 9" descr="A graph of a number of objects&#10;&#10;Description automatically generated with medium confidence">
                                <a:extLst xmlns:a="http://schemas.openxmlformats.org/drawingml/2006/main">
                                  <a:ext uri="{FF2B5EF4-FFF2-40B4-BE49-F238E27FC236}">
                                    <a16:creationId xmlns:a16="http://schemas.microsoft.com/office/drawing/2014/main" id="{FD31F2ED-8935-2983-FE7C-C08E37A44C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graph of a number of objects&#10;&#10;Description automatically generated with medium confidence">
                                        <a:extLst>
                                          <a:ext uri="{FF2B5EF4-FFF2-40B4-BE49-F238E27FC236}">
                                            <a16:creationId xmlns:a16="http://schemas.microsoft.com/office/drawing/2014/main" id="{FD31F2ED-8935-2983-FE7C-C08E37A44C70}"/>
                                          </a:ext>
                                        </a:extLst>
                                      </pic:cNvPr>
                                      <pic:cNvPicPr>
                                        <a:picLocks noChangeAspect="1"/>
                                      </pic:cNvPicPr>
                                    </pic:nvPicPr>
                                    <pic:blipFill>
                                      <a:blip r:embed="rId23"/>
                                      <a:stretch>
                                        <a:fillRect/>
                                      </a:stretch>
                                    </pic:blipFill>
                                    <pic:spPr>
                                      <a:xfrm>
                                        <a:off x="0" y="0"/>
                                        <a:ext cx="2998300" cy="2711763"/>
                                      </a:xfrm>
                                      <a:prstGeom prst="rect">
                                        <a:avLst/>
                                      </a:prstGeom>
                                    </pic:spPr>
                                  </pic:pic>
                                </a:graphicData>
                              </a:graphic>
                            </wp:inline>
                          </w:drawing>
                        </w:r>
                      </w:p>
                      <w:p w14:paraId="58CD733F" w14:textId="77777777" w:rsidR="00AB5E9B" w:rsidRDefault="0014385F" w:rsidP="00F42256">
                        <w:pPr>
                          <w:rPr>
                            <w:rFonts w:ascii="Avenir Book" w:hAnsi="Avenir Book"/>
                            <w:sz w:val="22"/>
                            <w:szCs w:val="22"/>
                          </w:rPr>
                        </w:pPr>
                        <w:r w:rsidRPr="00F42256">
                          <w:rPr>
                            <w:rFonts w:ascii="Avenir Book" w:hAnsi="Avenir Book"/>
                            <w:b/>
                            <w:bCs/>
                            <w:sz w:val="22"/>
                            <w:szCs w:val="22"/>
                          </w:rPr>
                          <w:t>Fig. 2</w:t>
                        </w:r>
                        <w:r w:rsidRPr="00F42256">
                          <w:rPr>
                            <w:rFonts w:ascii="Avenir Book" w:hAnsi="Avenir Book"/>
                            <w:sz w:val="22"/>
                            <w:szCs w:val="22"/>
                          </w:rPr>
                          <w:t xml:space="preserve">. Histogram of area-based estimates of </w:t>
                        </w:r>
                        <w:proofErr w:type="spellStart"/>
                        <w:r w:rsidRPr="00F42256">
                          <w:rPr>
                            <w:rFonts w:ascii="Avenir Book" w:hAnsi="Avenir Book"/>
                            <w:sz w:val="22"/>
                            <w:szCs w:val="22"/>
                          </w:rPr>
                          <w:t>N</w:t>
                        </w:r>
                        <w:proofErr w:type="spellEnd"/>
                        <w:r w:rsidRPr="00F42256">
                          <w:rPr>
                            <w:rFonts w:ascii="Avenir Book" w:hAnsi="Avenir Book"/>
                            <w:sz w:val="22"/>
                            <w:szCs w:val="22"/>
                          </w:rPr>
                          <w:t xml:space="preserve"> accumulation. </w:t>
                        </w:r>
                      </w:p>
                      <w:p w14:paraId="3C79E38A" w14:textId="1B564CCF" w:rsidR="0014385F" w:rsidRPr="00F42256" w:rsidRDefault="0014385F" w:rsidP="00F42256">
                        <w:pPr>
                          <w:rPr>
                            <w:rFonts w:ascii="Avenir Book" w:hAnsi="Avenir Book"/>
                            <w:sz w:val="22"/>
                            <w:szCs w:val="22"/>
                          </w:rPr>
                        </w:pPr>
                        <w:r w:rsidRPr="00F42256">
                          <w:rPr>
                            <w:rFonts w:ascii="Avenir Book" w:hAnsi="Avenir Book"/>
                            <w:sz w:val="22"/>
                            <w:szCs w:val="22"/>
                          </w:rPr>
                          <w:t>Median 8.2; mean=10.6 g N m</w:t>
                        </w:r>
                        <w:r w:rsidRPr="00F42256">
                          <w:rPr>
                            <w:rFonts w:ascii="Avenir Book" w:hAnsi="Avenir Book"/>
                            <w:sz w:val="22"/>
                            <w:szCs w:val="22"/>
                            <w:vertAlign w:val="superscript"/>
                          </w:rPr>
                          <w:t>-2</w:t>
                        </w:r>
                        <w:r w:rsidRPr="00F42256">
                          <w:rPr>
                            <w:rFonts w:ascii="Avenir Book" w:hAnsi="Avenir Book"/>
                            <w:sz w:val="22"/>
                            <w:szCs w:val="22"/>
                          </w:rPr>
                          <w:t xml:space="preserve"> yr</w:t>
                        </w:r>
                        <w:r w:rsidRPr="00F42256">
                          <w:rPr>
                            <w:rFonts w:ascii="Avenir Book" w:hAnsi="Avenir Book"/>
                            <w:sz w:val="22"/>
                            <w:szCs w:val="22"/>
                            <w:vertAlign w:val="superscript"/>
                          </w:rPr>
                          <w:t>-1</w:t>
                        </w:r>
                        <w:r w:rsidRPr="00F42256">
                          <w:rPr>
                            <w:rFonts w:ascii="Avenir Book" w:hAnsi="Avenir Book"/>
                            <w:sz w:val="22"/>
                            <w:szCs w:val="22"/>
                          </w:rPr>
                          <w:t>.</w:t>
                        </w:r>
                      </w:p>
                    </w:txbxContent>
                  </v:textbox>
                </v:shape>
                <w10:wrap type="square"/>
              </v:group>
            </w:pict>
          </mc:Fallback>
        </mc:AlternateContent>
      </w:r>
      <w:commentRangeEnd w:id="90"/>
      <w:r w:rsidR="001F51CD">
        <w:rPr>
          <w:rStyle w:val="CommentReference"/>
          <w:rFonts w:asciiTheme="minorHAnsi" w:eastAsiaTheme="minorHAnsi" w:hAnsiTheme="minorHAnsi" w:cstheme="minorBidi"/>
          <w:kern w:val="2"/>
          <w:lang w:bidi="ar-SA"/>
          <w14:ligatures w14:val="standardContextual"/>
        </w:rPr>
        <w:commentReference w:id="90"/>
      </w:r>
      <w:r w:rsidR="0006174D">
        <w:rPr>
          <w:rFonts w:ascii="Avenir Book" w:hAnsi="Avenir Book" w:cs="Arial"/>
        </w:rPr>
        <w:t xml:space="preserve">The consistently tight relationship between C and N composition afforded high confidence in extrapolating from existing </w:t>
      </w:r>
      <w:r w:rsidR="001B7F8C">
        <w:rPr>
          <w:rFonts w:ascii="Avenir Book" w:hAnsi="Avenir Book" w:cs="Arial"/>
        </w:rPr>
        <w:t>C</w:t>
      </w:r>
      <w:r w:rsidR="0006174D">
        <w:rPr>
          <w:rFonts w:ascii="Avenir Book" w:hAnsi="Avenir Book" w:cs="Arial"/>
        </w:rPr>
        <w:t xml:space="preserve"> accumulation estimates to </w:t>
      </w:r>
      <w:proofErr w:type="spellStart"/>
      <w:r w:rsidR="0006174D">
        <w:rPr>
          <w:rFonts w:ascii="Avenir Book" w:hAnsi="Avenir Book" w:cs="Arial"/>
        </w:rPr>
        <w:t>N</w:t>
      </w:r>
      <w:proofErr w:type="spellEnd"/>
      <w:r w:rsidR="0006174D">
        <w:rPr>
          <w:rFonts w:ascii="Avenir Book" w:hAnsi="Avenir Book" w:cs="Arial"/>
        </w:rPr>
        <w:t xml:space="preserve"> accumulation</w:t>
      </w:r>
      <w:r w:rsidR="00CE393D">
        <w:rPr>
          <w:rFonts w:ascii="Avenir Book" w:hAnsi="Avenir Book" w:cs="Arial"/>
        </w:rPr>
        <w:t xml:space="preserve"> </w:t>
      </w:r>
      <w:ins w:id="91" w:author="Canty, Steven [2]" w:date="2024-01-24T14:52:00Z">
        <w:r w:rsidR="001F51CD">
          <w:rPr>
            <w:rFonts w:ascii="Avenir Book" w:hAnsi="Avenir Book" w:cs="Arial"/>
          </w:rPr>
          <w:t xml:space="preserve">estimates </w:t>
        </w:r>
      </w:ins>
      <w:r w:rsidR="00CE393D">
        <w:rPr>
          <w:rFonts w:ascii="Avenir Book" w:hAnsi="Avenir Book" w:cs="Arial"/>
        </w:rPr>
        <w:t xml:space="preserve">across geographically and </w:t>
      </w:r>
      <w:proofErr w:type="spellStart"/>
      <w:r w:rsidR="00CE393D">
        <w:rPr>
          <w:rFonts w:ascii="Avenir Book" w:hAnsi="Avenir Book" w:cs="Arial"/>
        </w:rPr>
        <w:t>geomorphically</w:t>
      </w:r>
      <w:proofErr w:type="spellEnd"/>
      <w:r w:rsidR="00CE393D">
        <w:rPr>
          <w:rFonts w:ascii="Avenir Book" w:hAnsi="Avenir Book" w:cs="Arial"/>
        </w:rPr>
        <w:t xml:space="preserve"> diverse ecosystems</w:t>
      </w:r>
      <w:r w:rsidR="0006174D">
        <w:rPr>
          <w:rFonts w:ascii="Avenir Book" w:hAnsi="Avenir Book" w:cs="Arial"/>
        </w:rPr>
        <w:t xml:space="preserve">. </w:t>
      </w:r>
      <w:r w:rsidR="00844129">
        <w:rPr>
          <w:rFonts w:ascii="Avenir Book" w:hAnsi="Avenir Book" w:cs="Arial"/>
        </w:rPr>
        <w:t xml:space="preserve">Using </w:t>
      </w:r>
      <w:r w:rsidR="00A14B39">
        <w:rPr>
          <w:rFonts w:ascii="Avenir Book" w:hAnsi="Avenir Book" w:cs="Arial"/>
        </w:rPr>
        <w:t xml:space="preserve">a </w:t>
      </w:r>
      <w:r w:rsidR="00844129">
        <w:rPr>
          <w:rFonts w:ascii="Avenir Book" w:hAnsi="Avenir Book" w:cs="Arial"/>
        </w:rPr>
        <w:t xml:space="preserve">synthesis of </w:t>
      </w:r>
      <w:r w:rsidR="00E7416E">
        <w:rPr>
          <w:rFonts w:ascii="Avenir Book" w:hAnsi="Avenir Book" w:cs="Arial"/>
        </w:rPr>
        <w:t>C</w:t>
      </w:r>
      <w:r w:rsidR="00844129">
        <w:rPr>
          <w:rFonts w:ascii="Avenir Book" w:hAnsi="Avenir Book" w:cs="Arial"/>
        </w:rPr>
        <w:t xml:space="preserve"> accumulation </w:t>
      </w:r>
      <w:r w:rsidR="00D4397A">
        <w:rPr>
          <w:rFonts w:ascii="Avenir Book" w:hAnsi="Avenir Book" w:cs="Arial"/>
        </w:rPr>
        <w:t>based on</w:t>
      </w:r>
      <w:r w:rsidR="00A14B39">
        <w:rPr>
          <w:rFonts w:ascii="Avenir Book" w:hAnsi="Avenir Book" w:cs="Arial"/>
        </w:rPr>
        <w:t xml:space="preserve"> </w:t>
      </w:r>
      <w:r w:rsidR="00D4397A">
        <w:rPr>
          <w:rFonts w:ascii="Avenir Book" w:hAnsi="Avenir Book" w:cs="Arial"/>
        </w:rPr>
        <w:t>630</w:t>
      </w:r>
      <w:r w:rsidR="00A14B39">
        <w:rPr>
          <w:rFonts w:ascii="Avenir Book" w:hAnsi="Avenir Book" w:cs="Arial"/>
        </w:rPr>
        <w:t xml:space="preserve"> </w:t>
      </w:r>
      <w:r w:rsidR="00A8636A">
        <w:rPr>
          <w:rFonts w:ascii="Avenir Book" w:hAnsi="Avenir Book" w:cs="Arial"/>
        </w:rPr>
        <w:t>radiometric</w:t>
      </w:r>
      <w:r w:rsidR="00CA7023">
        <w:rPr>
          <w:rFonts w:ascii="Avenir Book" w:hAnsi="Avenir Book" w:cs="Arial"/>
        </w:rPr>
        <w:t>ally dated</w:t>
      </w:r>
      <w:r w:rsidR="00A8636A">
        <w:rPr>
          <w:rFonts w:ascii="Avenir Book" w:hAnsi="Avenir Book" w:cs="Arial"/>
        </w:rPr>
        <w:t xml:space="preserve"> </w:t>
      </w:r>
      <w:r w:rsidR="00A14B39">
        <w:rPr>
          <w:rFonts w:ascii="Avenir Book" w:hAnsi="Avenir Book" w:cs="Arial"/>
        </w:rPr>
        <w:t xml:space="preserve">cores </w:t>
      </w:r>
      <w:r w:rsidR="00E7416E">
        <w:rPr>
          <w:rFonts w:ascii="Avenir Book" w:hAnsi="Avenir Book" w:cs="Arial"/>
        </w:rPr>
        <w:t xml:space="preserve">across </w:t>
      </w:r>
      <w:r w:rsidR="00D4397A">
        <w:rPr>
          <w:rFonts w:ascii="Avenir Book" w:hAnsi="Avenir Book" w:cs="Arial"/>
        </w:rPr>
        <w:t>102</w:t>
      </w:r>
      <w:r w:rsidR="00E7416E">
        <w:rPr>
          <w:rFonts w:ascii="Avenir Book" w:hAnsi="Avenir Book" w:cs="Arial"/>
        </w:rPr>
        <w:t xml:space="preserve"> sites representing </w:t>
      </w:r>
      <w:del w:id="92" w:author="Rovai, Andre S ERDC-RDE-EL-MS CIV" w:date="2024-01-21T19:51:00Z">
        <w:r w:rsidR="00E7416E">
          <w:rPr>
            <w:rFonts w:ascii="Avenir Book" w:hAnsi="Avenir Book" w:cs="Arial"/>
          </w:rPr>
          <w:delText xml:space="preserve">greater </w:delText>
        </w:r>
      </w:del>
      <w:ins w:id="93" w:author="Rovai, Andre S ERDC-RDE-EL-MS CIV" w:date="2024-01-21T19:51:00Z">
        <w:r w:rsidR="00827570">
          <w:rPr>
            <w:rFonts w:ascii="Avenir Book" w:hAnsi="Avenir Book" w:cs="Arial"/>
          </w:rPr>
          <w:t xml:space="preserve">broad </w:t>
        </w:r>
      </w:ins>
      <w:r w:rsidR="00E7416E">
        <w:rPr>
          <w:rFonts w:ascii="Avenir Book" w:hAnsi="Avenir Book" w:cs="Arial"/>
        </w:rPr>
        <w:t xml:space="preserve">geographical </w:t>
      </w:r>
      <w:del w:id="94" w:author="Rovai, Andre S ERDC-RDE-EL-MS CIV" w:date="2024-01-21T19:51:00Z">
        <w:r w:rsidR="00E7416E">
          <w:rPr>
            <w:rFonts w:ascii="Avenir Book" w:hAnsi="Avenir Book" w:cs="Arial"/>
          </w:rPr>
          <w:delText xml:space="preserve">diversity </w:delText>
        </w:r>
      </w:del>
      <w:ins w:id="95" w:author="Rovai, Andre S ERDC-RDE-EL-MS CIV" w:date="2024-01-21T19:51:00Z">
        <w:r w:rsidR="00827570">
          <w:rPr>
            <w:rFonts w:ascii="Avenir Book" w:hAnsi="Avenir Book" w:cs="Arial"/>
          </w:rPr>
          <w:t xml:space="preserve">gradients </w:t>
        </w:r>
      </w:ins>
      <w:r w:rsidR="005E15B5">
        <w:rPr>
          <w:rFonts w:ascii="Avenir Book" w:hAnsi="Avenir Book" w:cs="Arial"/>
        </w:rPr>
        <w:fldChar w:fldCharType="begin"/>
      </w:r>
      <w:r w:rsidR="005E15B5">
        <w:rPr>
          <w:rFonts w:ascii="Avenir Book" w:hAnsi="Avenir Book" w:cs="Arial"/>
        </w:rPr>
        <w:instrText xml:space="preserve"> ADDIN ZOTERO_ITEM CSL_CITATION {"citationID":"xo0Vquvy","properties":{"formattedCitation":"(F. Wang et al., 2021)","plainCitation":"(F. Wang et al., 2021)","noteIndex":0},"citationItems":[{"id":2739,"uris":["http://zotero.org/users/2451062/items/BFPDEN63"],"itemData":{"id":2739,"type":"article-journal","container-title":"National Science Review","issue":"9","note":"publisher: Oxford University Press","page":"nwaa296","source":"Google Scholar","title":"Global blue carbon accumulation in tidal wetlands increases with climate change","volume":"8","author":[{"family":"Wang","given":"Faming"},{"family":"Sanders","given":"Christian J."},{"family":"Santos","given":"Isaac R."},{"family":"Tang","given":"Jianwu"},{"family":"Schuerch","given":"Mark"},{"family":"Kirwan","given":"Matthew L."},{"family":"Kopp","given":"Robert E."},{"family":"Zhu","given":"Kai"},{"family":"Li","given":"Xiuzhen"},{"family":"Yuan","given":"Jiacan"}],"issued":{"date-parts":[["2021"]]}}}],"schema":"https://github.com/citation-style-language/schema/raw/master/csl-citation.json"} </w:instrText>
      </w:r>
      <w:r w:rsidR="005E15B5">
        <w:rPr>
          <w:rFonts w:ascii="Avenir Book" w:hAnsi="Avenir Book" w:cs="Arial"/>
        </w:rPr>
        <w:fldChar w:fldCharType="separate"/>
      </w:r>
      <w:r w:rsidR="005E15B5">
        <w:rPr>
          <w:rFonts w:ascii="Avenir Book" w:hAnsi="Avenir Book" w:cs="Arial"/>
          <w:noProof/>
        </w:rPr>
        <w:t>(F. Wang et al., 2021)</w:t>
      </w:r>
      <w:r w:rsidR="005E15B5">
        <w:rPr>
          <w:rFonts w:ascii="Avenir Book" w:hAnsi="Avenir Book" w:cs="Arial"/>
        </w:rPr>
        <w:fldChar w:fldCharType="end"/>
      </w:r>
      <w:r w:rsidR="005E15B5">
        <w:rPr>
          <w:rFonts w:ascii="Avenir Book" w:hAnsi="Avenir Book" w:cs="Arial"/>
        </w:rPr>
        <w:t xml:space="preserve">, </w:t>
      </w:r>
      <w:r w:rsidR="00844129">
        <w:rPr>
          <w:rFonts w:ascii="Avenir Book" w:hAnsi="Avenir Book" w:cs="Arial"/>
        </w:rPr>
        <w:t>we</w:t>
      </w:r>
      <w:r w:rsidR="00A14B39">
        <w:rPr>
          <w:rFonts w:ascii="Avenir Book" w:hAnsi="Avenir Book" w:cs="Arial"/>
        </w:rPr>
        <w:t xml:space="preserve"> found that the average </w:t>
      </w:r>
      <w:r w:rsidR="005E15B5">
        <w:rPr>
          <w:rFonts w:ascii="Avenir Book" w:hAnsi="Avenir Book" w:cs="Arial"/>
        </w:rPr>
        <w:t>N</w:t>
      </w:r>
      <w:r w:rsidR="00A14B39">
        <w:rPr>
          <w:rFonts w:ascii="Avenir Book" w:hAnsi="Avenir Book" w:cs="Arial"/>
        </w:rPr>
        <w:t xml:space="preserve"> accumulation rate is 10.2</w:t>
      </w:r>
      <w:ins w:id="96" w:author="Rovai, Andre S ERDC-RDE-EL-MS CIV" w:date="2024-01-21T19:58:00Z">
        <w:r w:rsidR="00A14B39">
          <w:rPr>
            <w:rFonts w:ascii="Avenir Book" w:hAnsi="Avenir Book" w:cs="Arial"/>
          </w:rPr>
          <w:t xml:space="preserve"> </w:t>
        </w:r>
        <w:r w:rsidR="00353D95">
          <w:rPr>
            <w:rFonts w:ascii="Avenir Book" w:hAnsi="Avenir Book" w:cs="Arial"/>
          </w:rPr>
          <w:t>(</w:t>
        </w:r>
      </w:ins>
      <w:ins w:id="97" w:author="Rovai, Andre S ERDC-RDE-EL-MS CIV" w:date="2024-01-21T19:59:00Z">
        <w:r w:rsidR="00353D95">
          <w:rPr>
            <w:rFonts w:ascii="Avenir Book" w:hAnsi="Avenir Book" w:cs="Arial"/>
          </w:rPr>
          <w:sym w:font="Symbol" w:char="F0B1"/>
        </w:r>
        <w:r w:rsidR="00353D95">
          <w:rPr>
            <w:rFonts w:ascii="Avenir Book" w:hAnsi="Avenir Book" w:cs="Arial"/>
          </w:rPr>
          <w:t xml:space="preserve"> </w:t>
        </w:r>
      </w:ins>
      <w:ins w:id="98" w:author="Rovai, Andre S ERDC-RDE-EL-MS CIV" w:date="2024-01-21T19:58:00Z">
        <w:r w:rsidR="00353D95">
          <w:rPr>
            <w:rFonts w:ascii="Avenir Book" w:hAnsi="Avenir Book" w:cs="Arial"/>
          </w:rPr>
          <w:t>X.X)</w:t>
        </w:r>
      </w:ins>
      <w:ins w:id="99" w:author="Canty, Steven" w:date="2024-02-02T07:49:00Z">
        <w:r w:rsidR="00A14B39">
          <w:rPr>
            <w:rFonts w:ascii="Avenir Book" w:hAnsi="Avenir Book" w:cs="Arial"/>
          </w:rPr>
          <w:t xml:space="preserve"> </w:t>
        </w:r>
      </w:ins>
      <w:r w:rsidR="00A14B39">
        <w:rPr>
          <w:rFonts w:ascii="Avenir Book" w:hAnsi="Avenir Book" w:cs="Arial"/>
        </w:rPr>
        <w:t>g N m</w:t>
      </w:r>
      <w:r w:rsidR="00A14B39" w:rsidRPr="00A14B39">
        <w:rPr>
          <w:rFonts w:ascii="Avenir Book" w:hAnsi="Avenir Book" w:cs="Arial"/>
          <w:vertAlign w:val="superscript"/>
        </w:rPr>
        <w:t>-2</w:t>
      </w:r>
      <w:r w:rsidR="00A14B39">
        <w:rPr>
          <w:rFonts w:ascii="Avenir Book" w:hAnsi="Avenir Book" w:cs="Arial"/>
        </w:rPr>
        <w:t xml:space="preserve"> yr</w:t>
      </w:r>
      <w:r w:rsidR="00A14B39" w:rsidRPr="00A14B39">
        <w:rPr>
          <w:rFonts w:ascii="Avenir Book" w:hAnsi="Avenir Book" w:cs="Arial"/>
          <w:vertAlign w:val="superscript"/>
        </w:rPr>
        <w:t>-1</w:t>
      </w:r>
      <w:r w:rsidR="00391F0A">
        <w:rPr>
          <w:rFonts w:ascii="Avenir Book" w:hAnsi="Avenir Book" w:cs="Arial"/>
        </w:rPr>
        <w:t xml:space="preserve"> (Fig. 2).</w:t>
      </w:r>
      <w:r w:rsidR="00844129">
        <w:rPr>
          <w:rFonts w:ascii="Avenir Book" w:hAnsi="Avenir Book" w:cs="Arial"/>
        </w:rPr>
        <w:t xml:space="preserve"> </w:t>
      </w:r>
      <w:r w:rsidR="004827CA">
        <w:rPr>
          <w:rFonts w:ascii="Avenir Book" w:hAnsi="Avenir Book" w:cs="Arial"/>
        </w:rPr>
        <w:t>Regional average estimates from tidal marshes N accumulation in the United States range from 3-19 g N m</w:t>
      </w:r>
      <w:r w:rsidR="004827CA" w:rsidRPr="00A14B39">
        <w:rPr>
          <w:rFonts w:ascii="Avenir Book" w:hAnsi="Avenir Book" w:cs="Arial"/>
          <w:vertAlign w:val="superscript"/>
        </w:rPr>
        <w:t>-2</w:t>
      </w:r>
      <w:r w:rsidR="004827CA">
        <w:rPr>
          <w:rFonts w:ascii="Avenir Book" w:hAnsi="Avenir Book" w:cs="Arial"/>
        </w:rPr>
        <w:t xml:space="preserve"> yr</w:t>
      </w:r>
      <w:r w:rsidR="004827CA" w:rsidRPr="00A14B39">
        <w:rPr>
          <w:rFonts w:ascii="Avenir Book" w:hAnsi="Avenir Book" w:cs="Arial"/>
          <w:vertAlign w:val="superscript"/>
        </w:rPr>
        <w:t>-1</w:t>
      </w:r>
      <w:r w:rsidR="001B4A9F">
        <w:rPr>
          <w:rFonts w:ascii="Avenir Book" w:hAnsi="Avenir Book" w:cs="Arial"/>
        </w:rPr>
        <w:t xml:space="preserve"> </w:t>
      </w:r>
      <w:commentRangeStart w:id="100"/>
      <w:r w:rsidR="001B4A9F">
        <w:rPr>
          <w:rFonts w:ascii="Avenir Book" w:hAnsi="Avenir Book" w:cs="Arial"/>
        </w:rPr>
        <w:fldChar w:fldCharType="begin"/>
      </w:r>
      <w:r w:rsidR="001B4A9F">
        <w:rPr>
          <w:rFonts w:ascii="Avenir Book" w:hAnsi="Avenir Book" w:cs="Arial"/>
        </w:rPr>
        <w:instrText xml:space="preserve"> ADDIN ZOTERO_ITEM CSL_CITATION {"citationID":"8B5eVFmk","properties":{"formattedCitation":"(Craft, 2007)","plainCitation":"(Craft, 2007)","noteIndex":0},"citationItems":[{"id":2603,"uris":["http://zotero.org/users/2451062/items/JFY7DJ6I"],"itemData":{"id":2603,"type":"article-journal","container-title":"Limnology and Oceanography","DOI":"10.4319/lo.2007.52.3.1220","issue":"3","note":"publisher: Wiley","page":"1220–1230","title":"Freshwater input structures soil properties, vertical accretion, and nutrient accumulation of Georgia and U.S tidal marshes","volume":"52","author":[{"family":"Craft","given":"Christopher"}],"issued":{"date-parts":[["2007",5]]}}}],"schema":"https://github.com/citation-style-language/schema/raw/master/csl-citation.json"} </w:instrText>
      </w:r>
      <w:r w:rsidR="001B4A9F">
        <w:rPr>
          <w:rFonts w:ascii="Avenir Book" w:hAnsi="Avenir Book" w:cs="Arial"/>
        </w:rPr>
        <w:fldChar w:fldCharType="separate"/>
      </w:r>
      <w:r w:rsidR="001B4A9F">
        <w:rPr>
          <w:rFonts w:ascii="Avenir Book" w:hAnsi="Avenir Book" w:cs="Arial"/>
          <w:noProof/>
        </w:rPr>
        <w:t>(Craft, 2007)</w:t>
      </w:r>
      <w:r w:rsidR="001B4A9F">
        <w:rPr>
          <w:rFonts w:ascii="Avenir Book" w:hAnsi="Avenir Book" w:cs="Arial"/>
        </w:rPr>
        <w:fldChar w:fldCharType="end"/>
      </w:r>
      <w:commentRangeEnd w:id="100"/>
      <w:del w:id="101" w:author="Craft, Christopher B" w:date="2024-02-02T07:56:00Z">
        <w:r w:rsidR="001B4A9F">
          <w:rPr>
            <w:rFonts w:ascii="Avenir Book" w:hAnsi="Avenir Book" w:cs="Arial"/>
          </w:rPr>
          <w:delText>.</w:delText>
        </w:r>
      </w:del>
      <w:ins w:id="102" w:author="Josh Breithaupt" w:date="2024-02-02T07:55:00Z">
        <w:r w:rsidR="003808E6">
          <w:rPr>
            <w:rStyle w:val="CommentReference"/>
            <w:rFonts w:asciiTheme="minorHAnsi" w:eastAsiaTheme="minorHAnsi" w:hAnsiTheme="minorHAnsi" w:cstheme="minorBidi"/>
            <w:kern w:val="2"/>
            <w:lang w:bidi="ar-SA"/>
            <w14:ligatures w14:val="standardContextual"/>
          </w:rPr>
          <w:commentReference w:id="100"/>
        </w:r>
        <w:r w:rsidR="001B4A9F">
          <w:rPr>
            <w:rFonts w:ascii="Avenir Book" w:hAnsi="Avenir Book" w:cs="Arial"/>
          </w:rPr>
          <w:t>.</w:t>
        </w:r>
      </w:ins>
      <w:del w:id="103" w:author="Josh Breithaupt" w:date="2024-02-02T07:55:00Z">
        <w:r w:rsidR="001B4A9F">
          <w:rPr>
            <w:rFonts w:ascii="Avenir Book" w:hAnsi="Avenir Book" w:cs="Arial"/>
          </w:rPr>
          <w:delText>.</w:delText>
        </w:r>
      </w:del>
      <w:r w:rsidR="004827CA">
        <w:rPr>
          <w:rFonts w:ascii="Avenir Book" w:hAnsi="Avenir Book" w:cs="Arial"/>
        </w:rPr>
        <w:t xml:space="preserve"> </w:t>
      </w:r>
      <w:commentRangeStart w:id="104"/>
      <w:r w:rsidR="001D4D36" w:rsidRPr="00504850">
        <w:rPr>
          <w:rFonts w:ascii="Avenir Book" w:hAnsi="Avenir Book" w:cs="Arial"/>
        </w:rPr>
        <w:t xml:space="preserve">Scaling to the </w:t>
      </w:r>
      <w:commentRangeStart w:id="105"/>
      <w:r w:rsidR="001D4D36" w:rsidRPr="00504850">
        <w:rPr>
          <w:rFonts w:ascii="Avenir Book" w:hAnsi="Avenir Book" w:cs="Arial"/>
        </w:rPr>
        <w:t xml:space="preserve">area </w:t>
      </w:r>
      <w:commentRangeEnd w:id="105"/>
      <w:r w:rsidR="00A60E94">
        <w:rPr>
          <w:rStyle w:val="CommentReference"/>
          <w:rFonts w:asciiTheme="minorHAnsi" w:eastAsiaTheme="minorHAnsi" w:hAnsiTheme="minorHAnsi" w:cstheme="minorBidi"/>
          <w:kern w:val="2"/>
          <w:lang w:bidi="ar-SA"/>
          <w14:ligatures w14:val="standardContextual"/>
        </w:rPr>
        <w:commentReference w:id="105"/>
      </w:r>
      <w:r w:rsidR="001D4D36" w:rsidRPr="00504850">
        <w:rPr>
          <w:rFonts w:ascii="Avenir Book" w:hAnsi="Avenir Book" w:cs="Arial"/>
        </w:rPr>
        <w:t xml:space="preserve">of </w:t>
      </w:r>
      <w:r w:rsidR="001D4D36">
        <w:rPr>
          <w:rFonts w:ascii="Avenir Book" w:hAnsi="Avenir Book" w:cs="Arial"/>
        </w:rPr>
        <w:t>marsh and mangroves</w:t>
      </w:r>
      <w:ins w:id="106" w:author="Rovai, Andre S ERDC-RDE-EL-MS CIV" w:date="2024-01-21T19:54:00Z">
        <w:r w:rsidR="00353D95">
          <w:rPr>
            <w:rFonts w:ascii="Avenir Book" w:hAnsi="Avenir Book" w:cs="Arial"/>
          </w:rPr>
          <w:t xml:space="preserve"> (</w:t>
        </w:r>
        <w:proofErr w:type="spellStart"/>
        <w:r w:rsidR="00353D95">
          <w:rPr>
            <w:rFonts w:ascii="Avenir Book" w:hAnsi="Avenir Book" w:cs="Arial"/>
          </w:rPr>
          <w:t>ref</w:t>
        </w:r>
      </w:ins>
      <w:ins w:id="107" w:author="Josh Breithaupt" w:date="2024-01-26T16:10:00Z">
        <w:r w:rsidR="00422A41">
          <w:rPr>
            <w:rFonts w:ascii="Avenir Book" w:hAnsi="Avenir Book" w:cs="Arial"/>
          </w:rPr>
          <w:t>Table</w:t>
        </w:r>
        <w:proofErr w:type="spellEnd"/>
        <w:r w:rsidR="00422A41">
          <w:rPr>
            <w:rFonts w:ascii="Avenir Book" w:hAnsi="Avenir Book" w:cs="Arial"/>
          </w:rPr>
          <w:t xml:space="preserve"> 1</w:t>
        </w:r>
      </w:ins>
      <w:ins w:id="108" w:author="Rovai, Andre S ERDC-RDE-EL-MS CIV" w:date="2024-01-21T19:54:00Z">
        <w:r w:rsidR="00353D95">
          <w:rPr>
            <w:rFonts w:ascii="Avenir Book" w:hAnsi="Avenir Book" w:cs="Arial"/>
          </w:rPr>
          <w:t>ref</w:t>
        </w:r>
      </w:ins>
      <w:ins w:id="109" w:author="Rovai, Andre S ERDC-RDE-EL-MS CIV" w:date="2024-01-21T19:55:00Z">
        <w:r w:rsidR="00353D95">
          <w:rPr>
            <w:rFonts w:ascii="Avenir Book" w:hAnsi="Avenir Book" w:cs="Arial"/>
          </w:rPr>
          <w:t>, and ref, respectively</w:t>
        </w:r>
      </w:ins>
      <w:ins w:id="110" w:author="Rovai, Andre S ERDC-RDE-EL-MS CIV" w:date="2024-01-21T19:54:00Z">
        <w:r w:rsidR="00353D95">
          <w:rPr>
            <w:rFonts w:ascii="Avenir Book" w:hAnsi="Avenir Book" w:cs="Arial"/>
          </w:rPr>
          <w:t>)</w:t>
        </w:r>
      </w:ins>
      <w:ins w:id="111" w:author="Josh Breithaupt" w:date="2024-01-26T16:10:00Z">
        <w:r w:rsidR="001D4D36" w:rsidRPr="00504850">
          <w:rPr>
            <w:rFonts w:ascii="Avenir Book" w:hAnsi="Avenir Book" w:cs="Arial"/>
          </w:rPr>
          <w:t xml:space="preserve"> </w:t>
        </w:r>
      </w:ins>
      <w:r w:rsidR="001D4D36" w:rsidRPr="00504850">
        <w:rPr>
          <w:rFonts w:ascii="Avenir Book" w:hAnsi="Avenir Book" w:cs="Arial"/>
        </w:rPr>
        <w:t xml:space="preserve">the dataset represents, this </w:t>
      </w:r>
      <w:r w:rsidR="001D4D36">
        <w:rPr>
          <w:rFonts w:ascii="Avenir Book" w:hAnsi="Avenir Book" w:cs="Arial"/>
        </w:rPr>
        <w:t>areal rate</w:t>
      </w:r>
      <w:r w:rsidR="001D4D36" w:rsidRPr="00504850">
        <w:rPr>
          <w:rFonts w:ascii="Avenir Book" w:hAnsi="Avenir Book" w:cs="Arial"/>
        </w:rPr>
        <w:t xml:space="preserve"> </w:t>
      </w:r>
      <w:r w:rsidR="001D4D36">
        <w:rPr>
          <w:rFonts w:ascii="Avenir Book" w:hAnsi="Avenir Book" w:cs="Arial"/>
        </w:rPr>
        <w:t>yields a total burial rate of</w:t>
      </w:r>
      <w:r w:rsidR="001D4D36" w:rsidRPr="00504850">
        <w:rPr>
          <w:rFonts w:ascii="Avenir Book" w:hAnsi="Avenir Book" w:cs="Arial"/>
        </w:rPr>
        <w:t xml:space="preserve"> </w:t>
      </w:r>
      <w:commentRangeStart w:id="112"/>
      <w:commentRangeStart w:id="113"/>
      <w:r w:rsidR="001D4D36" w:rsidRPr="00504850">
        <w:rPr>
          <w:rFonts w:ascii="Avenir Book" w:hAnsi="Avenir Book" w:cs="Arial"/>
        </w:rPr>
        <w:t xml:space="preserve">2.7 </w:t>
      </w:r>
      <w:proofErr w:type="spellStart"/>
      <w:r w:rsidR="001D4D36" w:rsidRPr="00504850">
        <w:rPr>
          <w:rFonts w:ascii="Avenir Book" w:hAnsi="Avenir Book" w:cs="Arial"/>
        </w:rPr>
        <w:t>Tg</w:t>
      </w:r>
      <w:proofErr w:type="spellEnd"/>
      <w:r w:rsidR="001D4D36" w:rsidRPr="00504850">
        <w:rPr>
          <w:rFonts w:ascii="Avenir Book" w:hAnsi="Avenir Book" w:cs="Arial"/>
        </w:rPr>
        <w:t xml:space="preserve"> N </w:t>
      </w:r>
      <w:proofErr w:type="spellStart"/>
      <w:r w:rsidR="001D4D36">
        <w:rPr>
          <w:rFonts w:ascii="Avenir Book" w:hAnsi="Avenir Book" w:cs="Arial"/>
        </w:rPr>
        <w:t>yr</w:t>
      </w:r>
      <w:proofErr w:type="spellEnd"/>
      <w:r w:rsidR="001D4D36">
        <w:rPr>
          <w:rFonts w:ascii="Avenir Book" w:hAnsi="Avenir Book" w:cs="Arial"/>
        </w:rPr>
        <w:t xml:space="preserve"> </w:t>
      </w:r>
      <w:r w:rsidR="001D4D36" w:rsidRPr="00A14B39">
        <w:rPr>
          <w:rFonts w:ascii="Avenir Book" w:hAnsi="Avenir Book" w:cs="Arial"/>
          <w:vertAlign w:val="superscript"/>
        </w:rPr>
        <w:t>-1</w:t>
      </w:r>
      <w:commentRangeEnd w:id="112"/>
      <w:r w:rsidR="00353D95">
        <w:rPr>
          <w:rStyle w:val="CommentReference"/>
          <w:rFonts w:asciiTheme="minorHAnsi" w:eastAsiaTheme="minorHAnsi" w:hAnsiTheme="minorHAnsi" w:cstheme="minorBidi"/>
          <w:kern w:val="2"/>
          <w:lang w:bidi="ar-SA"/>
          <w14:ligatures w14:val="standardContextual"/>
        </w:rPr>
        <w:commentReference w:id="112"/>
      </w:r>
      <w:commentRangeEnd w:id="113"/>
      <w:r w:rsidR="00CA6211">
        <w:rPr>
          <w:rStyle w:val="CommentReference"/>
          <w:rFonts w:asciiTheme="minorHAnsi" w:eastAsiaTheme="minorHAnsi" w:hAnsiTheme="minorHAnsi" w:cstheme="minorBidi"/>
          <w:kern w:val="2"/>
          <w:lang w:bidi="ar-SA"/>
          <w14:ligatures w14:val="standardContextual"/>
        </w:rPr>
        <w:commentReference w:id="113"/>
      </w:r>
      <w:r w:rsidR="001D4D36">
        <w:rPr>
          <w:rFonts w:ascii="Avenir Book" w:hAnsi="Avenir Book" w:cs="Arial"/>
        </w:rPr>
        <w:t xml:space="preserve"> </w:t>
      </w:r>
      <w:r w:rsidR="001D4D36" w:rsidRPr="00504850">
        <w:rPr>
          <w:rFonts w:ascii="Avenir Book" w:hAnsi="Avenir Book" w:cs="Arial"/>
        </w:rPr>
        <w:t>globally</w:t>
      </w:r>
      <w:commentRangeEnd w:id="104"/>
      <w:r w:rsidR="001F51CD">
        <w:rPr>
          <w:rStyle w:val="CommentReference"/>
          <w:rFonts w:asciiTheme="minorHAnsi" w:eastAsiaTheme="minorHAnsi" w:hAnsiTheme="minorHAnsi" w:cstheme="minorBidi"/>
          <w:kern w:val="2"/>
          <w:lang w:bidi="ar-SA"/>
          <w14:ligatures w14:val="standardContextual"/>
        </w:rPr>
        <w:commentReference w:id="104"/>
      </w:r>
      <w:r w:rsidR="001D4D36" w:rsidRPr="00504850">
        <w:rPr>
          <w:rFonts w:ascii="Avenir Book" w:hAnsi="Avenir Book" w:cs="Arial"/>
        </w:rPr>
        <w:t xml:space="preserve">. The amount of N sequestered in tidal wetlands </w:t>
      </w:r>
      <w:r w:rsidR="001D4D36">
        <w:rPr>
          <w:rFonts w:ascii="Avenir Book" w:hAnsi="Avenir Book" w:cs="Arial"/>
        </w:rPr>
        <w:t>contributes</w:t>
      </w:r>
      <w:r w:rsidR="001D4D36" w:rsidRPr="00504850">
        <w:rPr>
          <w:rFonts w:ascii="Avenir Book" w:hAnsi="Avenir Book" w:cs="Arial"/>
        </w:rPr>
        <w:t xml:space="preserve"> </w:t>
      </w:r>
      <w:r w:rsidR="001D4D36">
        <w:rPr>
          <w:rFonts w:ascii="Avenir Book" w:hAnsi="Avenir Book" w:cs="Arial"/>
        </w:rPr>
        <w:t>from 12-</w:t>
      </w:r>
      <w:commentRangeStart w:id="114"/>
      <w:r w:rsidR="001D4D36">
        <w:rPr>
          <w:rFonts w:ascii="Avenir Book" w:hAnsi="Avenir Book" w:cs="Arial"/>
        </w:rPr>
        <w:t>33</w:t>
      </w:r>
      <w:commentRangeEnd w:id="114"/>
      <w:r w:rsidR="009F68D8">
        <w:rPr>
          <w:rStyle w:val="CommentReference"/>
          <w:rFonts w:asciiTheme="minorHAnsi" w:eastAsiaTheme="minorHAnsi" w:hAnsiTheme="minorHAnsi" w:cstheme="minorBidi"/>
          <w:kern w:val="2"/>
          <w:lang w:bidi="ar-SA"/>
          <w14:ligatures w14:val="standardContextual"/>
        </w:rPr>
        <w:commentReference w:id="114"/>
      </w:r>
      <w:r w:rsidR="001D4D36">
        <w:rPr>
          <w:rFonts w:ascii="Avenir Book" w:hAnsi="Avenir Book" w:cs="Arial"/>
        </w:rPr>
        <w:t>%</w:t>
      </w:r>
      <w:r w:rsidR="001D4D36" w:rsidRPr="00504850">
        <w:rPr>
          <w:rFonts w:ascii="Avenir Book" w:hAnsi="Avenir Book" w:cs="Arial"/>
        </w:rPr>
        <w:t xml:space="preserve"> of global burial of N</w:t>
      </w:r>
      <w:r w:rsidR="00854855">
        <w:rPr>
          <w:rFonts w:ascii="Avenir Book" w:hAnsi="Avenir Book" w:cs="Arial"/>
        </w:rPr>
        <w:t xml:space="preserve"> in all ecosystems</w:t>
      </w:r>
      <w:ins w:id="115" w:author="Rovai, Andre S ERDC-RDE-EL-MS CIV" w:date="2024-01-21T19:56:00Z">
        <w:r w:rsidR="00353D95">
          <w:rPr>
            <w:rFonts w:ascii="Avenir Book" w:hAnsi="Avenir Book" w:cs="Arial"/>
          </w:rPr>
          <w:t xml:space="preserve"> (ref)</w:t>
        </w:r>
      </w:ins>
      <w:ins w:id="116" w:author="Lisa Chambers" w:date="2024-02-02T07:56:00Z">
        <w:r w:rsidR="001D4D36">
          <w:rPr>
            <w:rFonts w:ascii="Avenir Book" w:hAnsi="Avenir Book" w:cs="Arial"/>
          </w:rPr>
          <w:t>,</w:t>
        </w:r>
      </w:ins>
      <w:ins w:id="117" w:author="Rovai, Andre S ERDC-RDE-EL-MS CIV" w:date="2024-01-21T19:56:00Z">
        <w:r w:rsidR="00353D95">
          <w:rPr>
            <w:rFonts w:ascii="Avenir Book" w:hAnsi="Avenir Book" w:cs="Arial"/>
          </w:rPr>
          <w:t>)</w:t>
        </w:r>
      </w:ins>
      <w:ins w:id="118" w:author="Canty, Steven" w:date="2024-02-02T07:49:00Z">
        <w:r w:rsidR="001D4D36">
          <w:rPr>
            <w:rFonts w:ascii="Avenir Book" w:hAnsi="Avenir Book" w:cs="Arial"/>
          </w:rPr>
          <w:t>,</w:t>
        </w:r>
      </w:ins>
      <w:del w:id="119" w:author="Canty, Steven" w:date="2024-02-02T07:49:00Z">
        <w:r w:rsidR="001D4D36">
          <w:rPr>
            <w:rFonts w:ascii="Avenir Book" w:hAnsi="Avenir Book" w:cs="Arial"/>
          </w:rPr>
          <w:delText>,</w:delText>
        </w:r>
      </w:del>
      <w:r w:rsidR="001D4D36">
        <w:rPr>
          <w:rFonts w:ascii="Avenir Book" w:hAnsi="Avenir Book" w:cs="Arial"/>
        </w:rPr>
        <w:t xml:space="preserve"> </w:t>
      </w:r>
      <w:commentRangeStart w:id="120"/>
      <w:r w:rsidR="001D4D36">
        <w:rPr>
          <w:rFonts w:ascii="Avenir Book" w:hAnsi="Avenir Book" w:cs="Arial"/>
        </w:rPr>
        <w:t>depending on the baseline of comparison</w:t>
      </w:r>
      <w:commentRangeEnd w:id="120"/>
      <w:r w:rsidR="001F51CD">
        <w:rPr>
          <w:rStyle w:val="CommentReference"/>
          <w:rFonts w:asciiTheme="minorHAnsi" w:eastAsiaTheme="minorHAnsi" w:hAnsiTheme="minorHAnsi" w:cstheme="minorBidi"/>
          <w:kern w:val="2"/>
          <w:lang w:bidi="ar-SA"/>
          <w14:ligatures w14:val="standardContextual"/>
        </w:rPr>
        <w:commentReference w:id="120"/>
      </w:r>
      <w:r w:rsidR="001D4D36" w:rsidRPr="00504850">
        <w:rPr>
          <w:rFonts w:ascii="Avenir Book" w:hAnsi="Avenir Book" w:cs="Arial"/>
        </w:rPr>
        <w:t xml:space="preserve">. </w:t>
      </w:r>
      <w:r w:rsidR="007747AB">
        <w:rPr>
          <w:rFonts w:ascii="Avenir Book" w:hAnsi="Avenir Book" w:cs="Arial"/>
        </w:rPr>
        <w:t>As with blue</w:t>
      </w:r>
      <w:r w:rsidR="00854855">
        <w:rPr>
          <w:rFonts w:ascii="Avenir Book" w:hAnsi="Avenir Book" w:cs="Arial"/>
        </w:rPr>
        <w:t xml:space="preserve"> C</w:t>
      </w:r>
      <w:r w:rsidR="007747AB">
        <w:rPr>
          <w:rFonts w:ascii="Avenir Book" w:hAnsi="Avenir Book" w:cs="Arial"/>
        </w:rPr>
        <w:t xml:space="preserve">, the sequestration rate of N depends strongly on the soil accumulation rate, which is </w:t>
      </w:r>
      <w:r w:rsidR="001D4D36">
        <w:rPr>
          <w:rFonts w:ascii="Avenir Book" w:hAnsi="Avenir Book" w:cs="Arial"/>
        </w:rPr>
        <w:t>largely determined by the rate of sea level rise</w:t>
      </w:r>
      <w:r w:rsidR="007747AB">
        <w:rPr>
          <w:rFonts w:ascii="Avenir Book" w:hAnsi="Avenir Book" w:cs="Arial"/>
        </w:rPr>
        <w:t>.</w:t>
      </w:r>
      <w:r w:rsidR="001D4D36">
        <w:rPr>
          <w:rFonts w:ascii="Avenir Book" w:hAnsi="Avenir Book" w:cs="Arial"/>
        </w:rPr>
        <w:t xml:space="preserve"> </w:t>
      </w:r>
      <w:r w:rsidR="001B4A9F">
        <w:rPr>
          <w:rFonts w:ascii="Avenir Book" w:hAnsi="Avenir Book" w:cs="Arial"/>
        </w:rPr>
        <w:t>How th</w:t>
      </w:r>
      <w:r w:rsidR="001D4D36">
        <w:rPr>
          <w:rFonts w:ascii="Avenir Book" w:hAnsi="Avenir Book" w:cs="Arial"/>
        </w:rPr>
        <w:t xml:space="preserve">e N burial rate may </w:t>
      </w:r>
      <w:r w:rsidR="001B4A9F">
        <w:rPr>
          <w:rFonts w:ascii="Avenir Book" w:hAnsi="Avenir Book" w:cs="Arial"/>
        </w:rPr>
        <w:t>change in the future</w:t>
      </w:r>
      <w:r w:rsidR="007747AB">
        <w:rPr>
          <w:rFonts w:ascii="Avenir Book" w:hAnsi="Avenir Book" w:cs="Arial"/>
        </w:rPr>
        <w:t xml:space="preserve"> depends on </w:t>
      </w:r>
      <w:r w:rsidR="001D4D36">
        <w:rPr>
          <w:rFonts w:ascii="Avenir Book" w:hAnsi="Avenir Book" w:cs="Arial"/>
        </w:rPr>
        <w:t>the fate of coastal wetland</w:t>
      </w:r>
      <w:r w:rsidR="00854855">
        <w:rPr>
          <w:rFonts w:ascii="Avenir Book" w:hAnsi="Avenir Book" w:cs="Arial"/>
        </w:rPr>
        <w:t xml:space="preserve"> extent</w:t>
      </w:r>
      <w:r w:rsidR="00F87804">
        <w:rPr>
          <w:rFonts w:ascii="Avenir Book" w:hAnsi="Avenir Book" w:cs="Arial"/>
        </w:rPr>
        <w:t xml:space="preserve"> and </w:t>
      </w:r>
      <w:r w:rsidR="00F87804">
        <w:rPr>
          <w:rFonts w:ascii="Avenir Book" w:hAnsi="Avenir Book" w:cs="Arial"/>
        </w:rPr>
        <w:lastRenderedPageBreak/>
        <w:t xml:space="preserve">how much accommodation space is afforded by generally increasing rates of </w:t>
      </w:r>
      <w:proofErr w:type="spellStart"/>
      <w:ins w:id="121" w:author="Rovai, Andre S ERDC-RDE-EL-MS CIV" w:date="2024-01-21T19:57:00Z">
        <w:r w:rsidR="00353D95">
          <w:rPr>
            <w:rFonts w:ascii="Avenir Book" w:hAnsi="Avenir Book" w:cs="Arial"/>
          </w:rPr>
          <w:t>R</w:t>
        </w:r>
      </w:ins>
      <w:del w:id="122" w:author="Rovai, Andre S ERDC-RDE-EL-MS CIV" w:date="2024-01-21T19:57:00Z">
        <w:r w:rsidR="00F87804" w:rsidDel="00353D95">
          <w:rPr>
            <w:rFonts w:ascii="Avenir Book" w:hAnsi="Avenir Book" w:cs="Arial"/>
          </w:rPr>
          <w:delText>r</w:delText>
        </w:r>
      </w:del>
      <w:del w:id="123" w:author="Craft, Christopher B" w:date="2024-02-02T07:56:00Z">
        <w:r w:rsidR="00F87804">
          <w:rPr>
            <w:rFonts w:ascii="Avenir Book" w:hAnsi="Avenir Book" w:cs="Arial"/>
          </w:rPr>
          <w:delText>SLR</w:delText>
        </w:r>
      </w:del>
      <w:ins w:id="124" w:author="Josh Breithaupt" w:date="2024-02-02T07:55:00Z">
        <w:r w:rsidR="00F87804">
          <w:rPr>
            <w:rFonts w:ascii="Avenir Book" w:hAnsi="Avenir Book" w:cs="Arial"/>
          </w:rPr>
          <w:t>r</w:t>
        </w:r>
      </w:ins>
      <w:ins w:id="125" w:author="Krauss, Ken W" w:date="2024-01-16T08:01:00Z">
        <w:r w:rsidR="0065184C">
          <w:rPr>
            <w:rFonts w:ascii="Avenir Book" w:hAnsi="Avenir Book" w:cs="Arial"/>
          </w:rPr>
          <w:t>elative</w:t>
        </w:r>
        <w:proofErr w:type="spellEnd"/>
        <w:r w:rsidR="0065184C">
          <w:rPr>
            <w:rFonts w:ascii="Avenir Book" w:hAnsi="Avenir Book" w:cs="Arial"/>
          </w:rPr>
          <w:t xml:space="preserve"> </w:t>
        </w:r>
      </w:ins>
      <w:ins w:id="126" w:author="Josh Breithaupt" w:date="2024-02-02T07:55:00Z">
        <w:r w:rsidR="00F87804">
          <w:rPr>
            <w:rFonts w:ascii="Avenir Book" w:hAnsi="Avenir Book" w:cs="Arial"/>
          </w:rPr>
          <w:t>SLR</w:t>
        </w:r>
      </w:ins>
      <w:ins w:id="127" w:author="Rovai, Andre S ERDC-RDE-EL-MS CIV" w:date="2024-01-21T19:57:00Z">
        <w:r w:rsidR="00353D95">
          <w:rPr>
            <w:rFonts w:ascii="Avenir Book" w:hAnsi="Avenir Book" w:cs="Arial"/>
          </w:rPr>
          <w:t>R</w:t>
        </w:r>
      </w:ins>
      <w:del w:id="128" w:author="Rovai, Andre S ERDC-RDE-EL-MS CIV" w:date="2024-01-21T19:57:00Z">
        <w:r w:rsidR="00F87804">
          <w:rPr>
            <w:rFonts w:ascii="Avenir Book" w:hAnsi="Avenir Book" w:cs="Arial"/>
          </w:rPr>
          <w:delText>r</w:delText>
        </w:r>
      </w:del>
      <w:ins w:id="129" w:author="Craft, Christopher B" w:date="2024-02-02T07:55:00Z">
        <w:r w:rsidR="00F87804">
          <w:rPr>
            <w:rFonts w:ascii="Avenir Book" w:hAnsi="Avenir Book" w:cs="Arial"/>
          </w:rPr>
          <w:t>SLR</w:t>
        </w:r>
      </w:ins>
      <w:r w:rsidR="00F87804">
        <w:rPr>
          <w:rFonts w:ascii="Avenir Book" w:hAnsi="Avenir Book" w:cs="Arial"/>
        </w:rPr>
        <w:t xml:space="preserve"> </w:t>
      </w:r>
      <w:r w:rsidR="00F87804">
        <w:rPr>
          <w:rFonts w:ascii="Avenir Book" w:hAnsi="Avenir Book" w:cs="Arial"/>
        </w:rPr>
        <w:fldChar w:fldCharType="begin"/>
      </w:r>
      <w:r w:rsidR="00F87804">
        <w:rPr>
          <w:rFonts w:ascii="Avenir Book" w:hAnsi="Avenir Book" w:cs="Arial"/>
        </w:rPr>
        <w:instrText xml:space="preserve"> ADDIN ZOTERO_ITEM CSL_CITATION {"citationID":"AHkntZRT","properties":{"formattedCitation":"(Rogers et al., 2019)","plainCitation":"(Rogers et al., 2019)","noteIndex":0},"citationItems":[{"id":2746,"uris":["http://zotero.org/users/2451062/items/4TWNSEM5"],"itemData":{"id":2746,"type":"article-journal","container-title":"Nature","issue":"7746","note":"publisher: Nature Publishing Group UK London","page":"91–95","source":"Google Scholar","title":"Wetland carbon storage controlled by millennial-scale variation in relative sea-level rise","volume":"567","author":[{"family":"Rogers","given":"Kerrylee"},{"family":"Kelleway","given":"Jeffrey J."},{"family":"Saintilan","given":"Neil"},{"family":"Megonigal","given":"J. Patrick"},{"family":"Adams","given":"Janine B."},{"family":"Holmquist","given":"James R."},{"family":"Lu","given":"Meng"},{"family":"Schile-Beers","given":"Lisa"},{"family":"Zawadzki","given":"Atun"},{"family":"Mazumder","given":"Debashish"}],"issued":{"date-parts":[["2019"]]}}}],"schema":"https://github.com/citation-style-language/schema/raw/master/csl-citation.json"} </w:instrText>
      </w:r>
      <w:r w:rsidR="00F87804">
        <w:rPr>
          <w:rFonts w:ascii="Avenir Book" w:hAnsi="Avenir Book" w:cs="Arial"/>
        </w:rPr>
        <w:fldChar w:fldCharType="separate"/>
      </w:r>
      <w:r w:rsidR="00F87804">
        <w:rPr>
          <w:rFonts w:ascii="Avenir Book" w:hAnsi="Avenir Book" w:cs="Arial"/>
          <w:noProof/>
        </w:rPr>
        <w:t>(Rogers et al., 2019)</w:t>
      </w:r>
      <w:r w:rsidR="00F87804">
        <w:rPr>
          <w:rFonts w:ascii="Avenir Book" w:hAnsi="Avenir Book" w:cs="Arial"/>
        </w:rPr>
        <w:fldChar w:fldCharType="end"/>
      </w:r>
      <w:r w:rsidR="001D4D36">
        <w:rPr>
          <w:rFonts w:ascii="Avenir Book" w:hAnsi="Avenir Book" w:cs="Arial"/>
        </w:rPr>
        <w:t xml:space="preserve">. </w:t>
      </w:r>
      <w:r w:rsidR="007747AB">
        <w:rPr>
          <w:rFonts w:ascii="Avenir Book" w:hAnsi="Avenir Book" w:cs="Arial"/>
        </w:rPr>
        <w:t xml:space="preserve"> </w:t>
      </w:r>
    </w:p>
    <w:p w14:paraId="43E5B0E2" w14:textId="77777777" w:rsidR="008D4355" w:rsidRDefault="008D4355">
      <w:pPr>
        <w:rPr>
          <w:rFonts w:ascii="Avenir Book" w:hAnsi="Avenir Book" w:cs="Arial"/>
        </w:rPr>
      </w:pPr>
      <w:del w:id="130" w:author="Canty, Steven" w:date="2024-02-02T07:49:00Z">
        <w:r>
          <w:rPr>
            <w:rFonts w:ascii="Avenir Book" w:hAnsi="Avenir Book" w:cs="Arial"/>
          </w:rPr>
          <w:br w:type="page"/>
        </w:r>
      </w:del>
    </w:p>
    <w:p w14:paraId="681F46FB" w14:textId="50E38803" w:rsidR="006F473A" w:rsidRPr="00F42256" w:rsidRDefault="006F473A" w:rsidP="00F42256">
      <w:pPr>
        <w:rPr>
          <w:rFonts w:ascii="Avenir Book" w:hAnsi="Avenir Book" w:cs="Arial"/>
          <w:i/>
          <w:iCs/>
        </w:rPr>
      </w:pPr>
      <w:commentRangeStart w:id="131"/>
      <w:commentRangeStart w:id="132"/>
      <w:r w:rsidRPr="00F42256">
        <w:rPr>
          <w:rFonts w:ascii="Avenir Book" w:hAnsi="Avenir Book" w:cs="Arial"/>
          <w:i/>
          <w:iCs/>
        </w:rPr>
        <w:t>Future scenarios</w:t>
      </w:r>
      <w:commentRangeEnd w:id="131"/>
      <w:commentRangeEnd w:id="132"/>
      <w:r w:rsidR="003808E6">
        <w:rPr>
          <w:rStyle w:val="CommentReference"/>
          <w:rFonts w:asciiTheme="minorHAnsi" w:eastAsiaTheme="minorHAnsi" w:hAnsiTheme="minorHAnsi" w:cstheme="minorBidi"/>
          <w:kern w:val="2"/>
          <w:lang w:bidi="ar-SA"/>
          <w14:ligatures w14:val="standardContextual"/>
        </w:rPr>
        <w:commentReference w:id="131"/>
      </w:r>
      <w:r w:rsidR="00D16F5D">
        <w:rPr>
          <w:rStyle w:val="CommentReference"/>
          <w:rFonts w:asciiTheme="minorHAnsi" w:eastAsiaTheme="minorHAnsi" w:hAnsiTheme="minorHAnsi" w:cstheme="minorBidi"/>
          <w:kern w:val="2"/>
          <w:lang w:bidi="ar-SA"/>
          <w14:ligatures w14:val="standardContextual"/>
        </w:rPr>
        <w:commentReference w:id="132"/>
      </w:r>
    </w:p>
    <w:p w14:paraId="7E79C059" w14:textId="61CCCD07" w:rsidR="00F87804" w:rsidRDefault="003A30AA" w:rsidP="008D24B9">
      <w:pPr>
        <w:ind w:firstLine="720"/>
        <w:rPr>
          <w:rFonts w:ascii="Avenir Book" w:hAnsi="Avenir Book" w:cs="Arial"/>
        </w:rPr>
      </w:pPr>
      <w:r w:rsidRPr="00504850">
        <w:rPr>
          <w:rFonts w:ascii="Avenir Book" w:hAnsi="Avenir Book" w:cs="Arial"/>
        </w:rPr>
        <w:t>As rates of sea level rise accelerate,</w:t>
      </w:r>
      <w:r w:rsidR="00A41209" w:rsidRPr="00504850">
        <w:rPr>
          <w:rFonts w:ascii="Avenir Book" w:hAnsi="Avenir Book" w:cs="Arial"/>
        </w:rPr>
        <w:t xml:space="preserve"> the outcomes for nutrient </w:t>
      </w:r>
      <w:r w:rsidR="00F75389" w:rsidRPr="00504850">
        <w:rPr>
          <w:rFonts w:ascii="Avenir Book" w:hAnsi="Avenir Book" w:cs="Arial"/>
        </w:rPr>
        <w:t>mitigation</w:t>
      </w:r>
      <w:r w:rsidR="00A41209" w:rsidRPr="00504850">
        <w:rPr>
          <w:rFonts w:ascii="Avenir Book" w:hAnsi="Avenir Book" w:cs="Arial"/>
        </w:rPr>
        <w:t xml:space="preserve"> become more extreme. </w:t>
      </w:r>
      <w:r w:rsidRPr="00504850">
        <w:rPr>
          <w:rFonts w:ascii="Avenir Book" w:hAnsi="Avenir Book" w:cs="Arial"/>
        </w:rPr>
        <w:t xml:space="preserve">If coastal wetlands </w:t>
      </w:r>
      <w:ins w:id="133" w:author="Krauss, Ken W" w:date="2024-01-16T08:12:00Z">
        <w:r w:rsidR="003808E6">
          <w:rPr>
            <w:rFonts w:ascii="Avenir Book" w:hAnsi="Avenir Book" w:cs="Arial"/>
          </w:rPr>
          <w:t xml:space="preserve">are able to </w:t>
        </w:r>
        <w:commentRangeStart w:id="134"/>
        <w:r w:rsidR="003808E6">
          <w:rPr>
            <w:rFonts w:ascii="Avenir Book" w:hAnsi="Avenir Book" w:cs="Arial"/>
          </w:rPr>
          <w:t>pace</w:t>
        </w:r>
      </w:ins>
      <w:del w:id="135" w:author="Krauss, Ken W" w:date="2024-01-16T08:12:00Z">
        <w:r w:rsidRPr="00504850">
          <w:rPr>
            <w:rFonts w:ascii="Avenir Book" w:hAnsi="Avenir Book" w:cs="Arial"/>
          </w:rPr>
          <w:delText>keep up</w:delText>
        </w:r>
        <w:r w:rsidR="00CF7C3B">
          <w:rPr>
            <w:rFonts w:ascii="Avenir Book" w:hAnsi="Avenir Book" w:cs="Arial"/>
          </w:rPr>
          <w:delText xml:space="preserve"> with</w:delText>
        </w:r>
      </w:del>
      <w:commentRangeEnd w:id="134"/>
      <w:r w:rsidR="00117F28">
        <w:rPr>
          <w:rStyle w:val="CommentReference"/>
          <w:rFonts w:asciiTheme="minorHAnsi" w:eastAsiaTheme="minorHAnsi" w:hAnsiTheme="minorHAnsi" w:cstheme="minorBidi"/>
          <w:kern w:val="2"/>
          <w:lang w:bidi="ar-SA"/>
          <w14:ligatures w14:val="standardContextual"/>
        </w:rPr>
        <w:commentReference w:id="134"/>
      </w:r>
      <w:r w:rsidR="00CF7C3B">
        <w:rPr>
          <w:rFonts w:ascii="Avenir Book" w:hAnsi="Avenir Book" w:cs="Arial"/>
        </w:rPr>
        <w:t xml:space="preserve"> rising seas</w:t>
      </w:r>
      <w:r w:rsidRPr="00504850">
        <w:rPr>
          <w:rFonts w:ascii="Avenir Book" w:hAnsi="Avenir Book" w:cs="Arial"/>
        </w:rPr>
        <w:t xml:space="preserve">, as </w:t>
      </w:r>
      <w:r w:rsidR="00C02C8C" w:rsidRPr="00504850">
        <w:rPr>
          <w:rFonts w:ascii="Avenir Book" w:hAnsi="Avenir Book" w:cs="Arial"/>
        </w:rPr>
        <w:t xml:space="preserve">some scientist </w:t>
      </w:r>
      <w:r w:rsidR="004E6BF4" w:rsidRPr="00504850">
        <w:rPr>
          <w:rFonts w:ascii="Avenir Book" w:hAnsi="Avenir Book" w:cs="Arial"/>
        </w:rPr>
        <w:t>project</w:t>
      </w:r>
      <w:r w:rsidR="00C02C8C" w:rsidRPr="00504850">
        <w:rPr>
          <w:rFonts w:ascii="Avenir Book" w:hAnsi="Avenir Book" w:cs="Arial"/>
        </w:rPr>
        <w:t>,</w:t>
      </w:r>
      <w:r w:rsidRPr="00504850">
        <w:rPr>
          <w:rFonts w:ascii="Avenir Book" w:hAnsi="Avenir Book" w:cs="Arial"/>
        </w:rPr>
        <w:t xml:space="preserve"> then the rate of N sequestration will increase </w:t>
      </w:r>
      <w:r w:rsidR="004E6BF4" w:rsidRPr="00504850">
        <w:rPr>
          <w:rFonts w:ascii="Avenir Book" w:hAnsi="Avenir Book" w:cs="Arial"/>
        </w:rPr>
        <w:t xml:space="preserve">nearly </w:t>
      </w:r>
      <w:r w:rsidRPr="00504850">
        <w:rPr>
          <w:rFonts w:ascii="Avenir Book" w:hAnsi="Avenir Book" w:cs="Arial"/>
        </w:rPr>
        <w:t>in proportion</w:t>
      </w:r>
      <w:r w:rsidR="004E6BF4" w:rsidRPr="00504850">
        <w:rPr>
          <w:rFonts w:ascii="Avenir Book" w:hAnsi="Avenir Book" w:cs="Arial"/>
        </w:rPr>
        <w:t xml:space="preserve">, </w:t>
      </w:r>
      <w:r w:rsidR="00E348AC" w:rsidRPr="00504850">
        <w:rPr>
          <w:rFonts w:ascii="Avenir Book" w:hAnsi="Avenir Book" w:cs="Arial"/>
        </w:rPr>
        <w:t>as estimated for C accumulation</w:t>
      </w:r>
      <w:r w:rsidR="00854855">
        <w:rPr>
          <w:rFonts w:ascii="Avenir Book" w:hAnsi="Avenir Book" w:cs="Arial"/>
        </w:rPr>
        <w:t xml:space="preserve"> </w:t>
      </w:r>
      <w:r w:rsidR="00854855">
        <w:rPr>
          <w:rFonts w:ascii="Avenir Book" w:hAnsi="Avenir Book" w:cs="Arial"/>
        </w:rPr>
        <w:fldChar w:fldCharType="begin"/>
      </w:r>
      <w:r w:rsidR="00854855">
        <w:rPr>
          <w:rFonts w:ascii="Avenir Book" w:hAnsi="Avenir Book" w:cs="Arial"/>
        </w:rPr>
        <w:instrText xml:space="preserve"> ADDIN ZOTERO_ITEM CSL_CITATION {"citationID":"42NBeEI7","properties":{"formattedCitation":"(Schuerch et al., 2018)","plainCitation":"(Schuerch et al., 2018)","noteIndex":0},"citationItems":[{"id":2515,"uris":["http://zotero.org/users/2451062/items/T8ZSVE6I"],"itemData":{"id":2515,"type":"article-journal","container-title":"Nature","issue":"7722","note":"publisher: Nature Publishing Group UK London","page":"231–234","source":"Google Scholar","title":"Future response of global coastal wetlands to sea-level rise","volume":"561","author":[{"family":"Schuerch","given":"Mark"},{"family":"Spencer","given":"Tom"},{"family":"Temmerman","given":"Stijn"},{"family":"Kirwan","given":"Matthew L."},{"family":"Wolff","given":"Claudia"},{"family":"Lincke","given":"Daniel"},{"family":"McOwen","given":"Chris J."},{"family":"Pickering","given":"Mark D."},{"family":"Reef","given":"Ruth"},{"family":"Vafeidis","given":"Athanasios T."}],"issued":{"date-parts":[["2018"]]}}}],"schema":"https://github.com/citation-style-language/schema/raw/master/csl-citation.json"} </w:instrText>
      </w:r>
      <w:r w:rsidR="00854855">
        <w:rPr>
          <w:rFonts w:ascii="Avenir Book" w:hAnsi="Avenir Book" w:cs="Arial"/>
        </w:rPr>
        <w:fldChar w:fldCharType="separate"/>
      </w:r>
      <w:r w:rsidR="00854855">
        <w:rPr>
          <w:rFonts w:ascii="Avenir Book" w:hAnsi="Avenir Book" w:cs="Arial"/>
          <w:noProof/>
        </w:rPr>
        <w:t>(Schuerch et al., 2018)</w:t>
      </w:r>
      <w:r w:rsidR="00854855">
        <w:rPr>
          <w:rFonts w:ascii="Avenir Book" w:hAnsi="Avenir Book" w:cs="Arial"/>
        </w:rPr>
        <w:fldChar w:fldCharType="end"/>
      </w:r>
      <w:r w:rsidR="00E348AC" w:rsidRPr="00504850">
        <w:rPr>
          <w:rFonts w:ascii="Avenir Book" w:hAnsi="Avenir Book" w:cs="Arial"/>
        </w:rPr>
        <w:t xml:space="preserve">. </w:t>
      </w:r>
      <w:r w:rsidR="00C02C8C" w:rsidRPr="00504850">
        <w:rPr>
          <w:rFonts w:ascii="Avenir Book" w:hAnsi="Avenir Book" w:cs="Arial"/>
        </w:rPr>
        <w:t>However, if accelerating sea level rise</w:t>
      </w:r>
      <w:r w:rsidR="004E6BF4" w:rsidRPr="00504850">
        <w:rPr>
          <w:rFonts w:ascii="Avenir Book" w:hAnsi="Avenir Book" w:cs="Arial"/>
        </w:rPr>
        <w:t>, or other anthropogenic forces, result in</w:t>
      </w:r>
      <w:r w:rsidR="00C02C8C" w:rsidRPr="00504850">
        <w:rPr>
          <w:rFonts w:ascii="Avenir Book" w:hAnsi="Avenir Book" w:cs="Arial"/>
        </w:rPr>
        <w:t xml:space="preserve"> losses </w:t>
      </w:r>
      <w:r w:rsidR="004E6BF4" w:rsidRPr="00504850">
        <w:rPr>
          <w:rFonts w:ascii="Avenir Book" w:hAnsi="Avenir Book" w:cs="Arial"/>
        </w:rPr>
        <w:t>of</w:t>
      </w:r>
      <w:r w:rsidR="00C02C8C" w:rsidRPr="00504850">
        <w:rPr>
          <w:rFonts w:ascii="Avenir Book" w:hAnsi="Avenir Book" w:cs="Arial"/>
        </w:rPr>
        <w:t xml:space="preserve"> wetland land area</w:t>
      </w:r>
      <w:r w:rsidR="004E6BF4" w:rsidRPr="00504850">
        <w:rPr>
          <w:rFonts w:ascii="Avenir Book" w:hAnsi="Avenir Book" w:cs="Arial"/>
        </w:rPr>
        <w:t xml:space="preserve">, </w:t>
      </w:r>
      <w:r w:rsidR="00C02C8C" w:rsidRPr="00504850">
        <w:rPr>
          <w:rFonts w:ascii="Avenir Book" w:hAnsi="Avenir Book" w:cs="Arial"/>
        </w:rPr>
        <w:t>then the buried N could recirculate in the environment</w:t>
      </w:r>
      <w:r w:rsidR="004E6BF4" w:rsidRPr="00504850">
        <w:rPr>
          <w:rFonts w:ascii="Avenir Book" w:hAnsi="Avenir Book" w:cs="Arial"/>
        </w:rPr>
        <w:t xml:space="preserve"> </w:t>
      </w:r>
      <w:r w:rsidR="00C02C8C" w:rsidRPr="00504850">
        <w:rPr>
          <w:rFonts w:ascii="Avenir Book" w:hAnsi="Avenir Book" w:cs="Arial"/>
        </w:rPr>
        <w:fldChar w:fldCharType="begin"/>
      </w:r>
      <w:r w:rsidR="007D225C" w:rsidRPr="00504850">
        <w:rPr>
          <w:rFonts w:ascii="Avenir Book" w:hAnsi="Avenir Book" w:cs="Arial"/>
        </w:rPr>
        <w:instrText xml:space="preserve"> ADDIN ZOTERO_ITEM CSL_CITATION {"citationID":"jrUyyZEX","properties":{"formattedCitation":"(Lane et al., 2016)","plainCitation":"(Lane et al., 2016)","noteIndex":0},"citationItems":[{"id":2518,"uris":["http://zotero.org/users/2451062/items/C5PGIEYN"],"itemData":{"id":2518,"type":"article-journal","container-title":"Wetlands","note":"publisher: Springer","page":"1167–1181","source":"Google Scholar","title":"Fate of soil organic carbon during wetland loss","volume":"36","author":[{"family":"Lane","given":"Robert R."},{"family":"Mack","given":"Sarah K."},{"family":"Day","given":"John W."},{"family":"DeLaune","given":"Ronald D."},{"family":"Madison","given":"Maxine J."},{"family":"Precht","given":"Phil R."}],"issued":{"date-parts":[["2016"]]}}}],"schema":"https://github.com/citation-style-language/schema/raw/master/csl-citation.json"} </w:instrText>
      </w:r>
      <w:r w:rsidR="00C02C8C" w:rsidRPr="00504850">
        <w:rPr>
          <w:rFonts w:ascii="Avenir Book" w:hAnsi="Avenir Book" w:cs="Arial"/>
        </w:rPr>
        <w:fldChar w:fldCharType="separate"/>
      </w:r>
      <w:r w:rsidR="007D225C" w:rsidRPr="00504850">
        <w:rPr>
          <w:rFonts w:ascii="Avenir Book" w:hAnsi="Avenir Book" w:cs="Arial"/>
        </w:rPr>
        <w:t>(Lane et al., 2016)</w:t>
      </w:r>
      <w:r w:rsidR="00C02C8C" w:rsidRPr="00504850">
        <w:rPr>
          <w:rFonts w:ascii="Avenir Book" w:hAnsi="Avenir Book" w:cs="Arial"/>
        </w:rPr>
        <w:fldChar w:fldCharType="end"/>
      </w:r>
      <w:r w:rsidR="00C02C8C" w:rsidRPr="00504850">
        <w:rPr>
          <w:rFonts w:ascii="Avenir Book" w:hAnsi="Avenir Book" w:cs="Arial"/>
        </w:rPr>
        <w:t xml:space="preserve">. </w:t>
      </w:r>
      <w:r w:rsidR="005C65B9" w:rsidRPr="00504850">
        <w:rPr>
          <w:rFonts w:ascii="Avenir Book" w:hAnsi="Avenir Book" w:cs="Arial"/>
        </w:rPr>
        <w:t>Though the fate of that N</w:t>
      </w:r>
      <w:r w:rsidR="009C7D69">
        <w:rPr>
          <w:rFonts w:ascii="Avenir Book" w:hAnsi="Avenir Book" w:cs="Arial"/>
        </w:rPr>
        <w:t xml:space="preserve"> as it is </w:t>
      </w:r>
      <w:r w:rsidR="00854855">
        <w:rPr>
          <w:rFonts w:ascii="Avenir Book" w:hAnsi="Avenir Book" w:cs="Arial"/>
        </w:rPr>
        <w:t>eroded from</w:t>
      </w:r>
      <w:r w:rsidR="009C7D69">
        <w:rPr>
          <w:rFonts w:ascii="Avenir Book" w:hAnsi="Avenir Book" w:cs="Arial"/>
        </w:rPr>
        <w:t xml:space="preserve"> wetlands to the ocean</w:t>
      </w:r>
      <w:r w:rsidR="005C65B9" w:rsidRPr="00504850">
        <w:rPr>
          <w:rFonts w:ascii="Avenir Book" w:hAnsi="Avenir Book" w:cs="Arial"/>
        </w:rPr>
        <w:t xml:space="preserve"> is not </w:t>
      </w:r>
      <w:r w:rsidR="00CA7023">
        <w:rPr>
          <w:rFonts w:ascii="Avenir Book" w:hAnsi="Avenir Book" w:cs="Arial"/>
        </w:rPr>
        <w:t xml:space="preserve">well </w:t>
      </w:r>
      <w:commentRangeStart w:id="136"/>
      <w:r w:rsidR="00CA7023">
        <w:rPr>
          <w:rFonts w:ascii="Avenir Book" w:hAnsi="Avenir Book" w:cs="Arial"/>
        </w:rPr>
        <w:t>constrained</w:t>
      </w:r>
      <w:commentRangeEnd w:id="136"/>
      <w:r w:rsidR="00117F28">
        <w:rPr>
          <w:rStyle w:val="CommentReference"/>
          <w:rFonts w:asciiTheme="minorHAnsi" w:eastAsiaTheme="minorHAnsi" w:hAnsiTheme="minorHAnsi" w:cstheme="minorBidi"/>
          <w:kern w:val="2"/>
          <w:lang w:bidi="ar-SA"/>
          <w14:ligatures w14:val="standardContextual"/>
        </w:rPr>
        <w:commentReference w:id="136"/>
      </w:r>
      <w:r w:rsidR="005C65B9" w:rsidRPr="00504850">
        <w:rPr>
          <w:rFonts w:ascii="Avenir Book" w:hAnsi="Avenir Book" w:cs="Arial"/>
        </w:rPr>
        <w:t xml:space="preserve">, </w:t>
      </w:r>
      <w:commentRangeStart w:id="137"/>
      <w:r w:rsidR="005C65B9" w:rsidRPr="00504850">
        <w:rPr>
          <w:rFonts w:ascii="Avenir Book" w:hAnsi="Avenir Book" w:cs="Arial"/>
        </w:rPr>
        <w:t xml:space="preserve">some </w:t>
      </w:r>
      <w:r w:rsidR="00317894" w:rsidRPr="00504850">
        <w:rPr>
          <w:rFonts w:ascii="Avenir Book" w:hAnsi="Avenir Book" w:cs="Arial"/>
        </w:rPr>
        <w:t xml:space="preserve">N </w:t>
      </w:r>
      <w:r w:rsidR="005C65B9" w:rsidRPr="00504850">
        <w:rPr>
          <w:rFonts w:ascii="Avenir Book" w:hAnsi="Avenir Book" w:cs="Arial"/>
        </w:rPr>
        <w:t>could contribute further to exacerbating coastal eutrophication or to increasing emission of greenhouse gases like nitrous oxide</w:t>
      </w:r>
      <w:commentRangeEnd w:id="137"/>
      <w:r w:rsidR="00117F28">
        <w:rPr>
          <w:rStyle w:val="CommentReference"/>
          <w:rFonts w:asciiTheme="minorHAnsi" w:eastAsiaTheme="minorHAnsi" w:hAnsiTheme="minorHAnsi" w:cstheme="minorBidi"/>
          <w:kern w:val="2"/>
          <w:lang w:bidi="ar-SA"/>
          <w14:ligatures w14:val="standardContextual"/>
        </w:rPr>
        <w:commentReference w:id="137"/>
      </w:r>
      <w:r w:rsidR="005C65B9" w:rsidRPr="00504850">
        <w:rPr>
          <w:rFonts w:ascii="Avenir Book" w:hAnsi="Avenir Book" w:cs="Arial"/>
        </w:rPr>
        <w:t xml:space="preserve">. </w:t>
      </w:r>
      <w:commentRangeStart w:id="138"/>
      <w:r w:rsidR="000B3CF6" w:rsidRPr="00504850">
        <w:rPr>
          <w:rFonts w:ascii="Avenir Book" w:hAnsi="Avenir Book" w:cs="Arial"/>
        </w:rPr>
        <w:t>Most tidal wetland</w:t>
      </w:r>
      <w:r w:rsidR="005C65B9" w:rsidRPr="00504850">
        <w:rPr>
          <w:rFonts w:ascii="Avenir Book" w:hAnsi="Avenir Book" w:cs="Arial"/>
        </w:rPr>
        <w:t xml:space="preserve"> area</w:t>
      </w:r>
      <w:r w:rsidR="000B3CF6" w:rsidRPr="00504850">
        <w:rPr>
          <w:rFonts w:ascii="Avenir Book" w:hAnsi="Avenir Book" w:cs="Arial"/>
        </w:rPr>
        <w:t xml:space="preserve"> </w:t>
      </w:r>
      <w:r w:rsidR="005C65B9" w:rsidRPr="00504850">
        <w:rPr>
          <w:rFonts w:ascii="Avenir Book" w:hAnsi="Avenir Book" w:cs="Arial"/>
        </w:rPr>
        <w:t>has</w:t>
      </w:r>
      <w:r w:rsidR="000B3CF6" w:rsidRPr="00504850">
        <w:rPr>
          <w:rFonts w:ascii="Avenir Book" w:hAnsi="Avenir Book" w:cs="Arial"/>
        </w:rPr>
        <w:t xml:space="preserve"> kept pace with the acceleration of sea level rise we have observed over the past 50 years</w:t>
      </w:r>
      <w:r w:rsidR="005C65B9" w:rsidRPr="00504850">
        <w:rPr>
          <w:rFonts w:ascii="Avenir Book" w:hAnsi="Avenir Book" w:cs="Arial"/>
        </w:rPr>
        <w:t xml:space="preserve"> (roughly from 1.5 mm yr</w:t>
      </w:r>
      <w:r w:rsidR="00317894" w:rsidRPr="00504850">
        <w:rPr>
          <w:rFonts w:ascii="Avenir Book" w:hAnsi="Avenir Book" w:cs="Arial"/>
          <w:vertAlign w:val="superscript"/>
        </w:rPr>
        <w:t>-1</w:t>
      </w:r>
      <w:r w:rsidR="005C65B9" w:rsidRPr="00504850">
        <w:rPr>
          <w:rFonts w:ascii="Avenir Book" w:hAnsi="Avenir Book" w:cs="Arial"/>
        </w:rPr>
        <w:t xml:space="preserve"> to 3.5 mm yr</w:t>
      </w:r>
      <w:r w:rsidR="00317894" w:rsidRPr="00504850">
        <w:rPr>
          <w:rFonts w:ascii="Avenir Book" w:hAnsi="Avenir Book" w:cs="Arial"/>
          <w:vertAlign w:val="superscript"/>
        </w:rPr>
        <w:t>-1</w:t>
      </w:r>
      <w:r w:rsidR="005C65B9" w:rsidRPr="00504850">
        <w:rPr>
          <w:rFonts w:ascii="Avenir Book" w:hAnsi="Avenir Book" w:cs="Arial"/>
        </w:rPr>
        <w:t>, UC boulder)</w:t>
      </w:r>
      <w:r w:rsidR="000B3CF6" w:rsidRPr="00504850">
        <w:rPr>
          <w:rFonts w:ascii="Avenir Book" w:hAnsi="Avenir Book" w:cs="Arial"/>
        </w:rPr>
        <w:t xml:space="preserve">. </w:t>
      </w:r>
      <w:commentRangeEnd w:id="138"/>
      <w:r w:rsidR="00715CB8">
        <w:rPr>
          <w:rStyle w:val="CommentReference"/>
          <w:rFonts w:asciiTheme="minorHAnsi" w:eastAsiaTheme="minorHAnsi" w:hAnsiTheme="minorHAnsi" w:cstheme="minorBidi"/>
          <w:kern w:val="2"/>
          <w:lang w:bidi="ar-SA"/>
          <w14:ligatures w14:val="standardContextual"/>
        </w:rPr>
        <w:commentReference w:id="138"/>
      </w:r>
      <w:r w:rsidR="000B3CF6" w:rsidRPr="00504850">
        <w:rPr>
          <w:rFonts w:ascii="Avenir Book" w:hAnsi="Avenir Book" w:cs="Arial"/>
        </w:rPr>
        <w:t>Accordingly, the amount</w:t>
      </w:r>
      <w:r w:rsidR="00854855">
        <w:rPr>
          <w:rFonts w:ascii="Avenir Book" w:hAnsi="Avenir Book" w:cs="Arial"/>
        </w:rPr>
        <w:t xml:space="preserve"> of</w:t>
      </w:r>
      <w:r w:rsidR="000B3CF6" w:rsidRPr="00504850">
        <w:rPr>
          <w:rFonts w:ascii="Avenir Book" w:hAnsi="Avenir Book" w:cs="Arial"/>
        </w:rPr>
        <w:t xml:space="preserve"> N wetlands </w:t>
      </w:r>
      <w:del w:id="139" w:author="Krauss, Ken W" w:date="2024-01-16T08:26:00Z">
        <w:r w:rsidR="000B3CF6" w:rsidRPr="00504850">
          <w:rPr>
            <w:rFonts w:ascii="Avenir Book" w:hAnsi="Avenir Book" w:cs="Arial"/>
          </w:rPr>
          <w:delText xml:space="preserve">have </w:delText>
        </w:r>
      </w:del>
      <w:r w:rsidR="00CA7023">
        <w:rPr>
          <w:rFonts w:ascii="Avenir Book" w:hAnsi="Avenir Book" w:cs="Arial"/>
        </w:rPr>
        <w:t>buried</w:t>
      </w:r>
      <w:r w:rsidR="000B3CF6" w:rsidRPr="00504850">
        <w:rPr>
          <w:rFonts w:ascii="Avenir Book" w:hAnsi="Avenir Book" w:cs="Arial"/>
        </w:rPr>
        <w:t xml:space="preserve"> has likely </w:t>
      </w:r>
      <w:commentRangeStart w:id="140"/>
      <w:r w:rsidR="000B3CF6" w:rsidRPr="00504850">
        <w:rPr>
          <w:rFonts w:ascii="Avenir Book" w:hAnsi="Avenir Book" w:cs="Arial"/>
        </w:rPr>
        <w:t>increased</w:t>
      </w:r>
      <w:r w:rsidR="009C7D69">
        <w:rPr>
          <w:rFonts w:ascii="Avenir Book" w:hAnsi="Avenir Book" w:cs="Arial"/>
        </w:rPr>
        <w:t xml:space="preserve"> with increasing accretion</w:t>
      </w:r>
      <w:commentRangeEnd w:id="140"/>
      <w:r w:rsidR="00117F28">
        <w:rPr>
          <w:rStyle w:val="CommentReference"/>
          <w:rFonts w:asciiTheme="minorHAnsi" w:eastAsiaTheme="minorHAnsi" w:hAnsiTheme="minorHAnsi" w:cstheme="minorBidi"/>
          <w:kern w:val="2"/>
          <w:lang w:bidi="ar-SA"/>
          <w14:ligatures w14:val="standardContextual"/>
        </w:rPr>
        <w:commentReference w:id="140"/>
      </w:r>
      <w:r w:rsidR="000B3CF6" w:rsidRPr="00504850">
        <w:rPr>
          <w:rFonts w:ascii="Avenir Book" w:hAnsi="Avenir Book" w:cs="Arial"/>
        </w:rPr>
        <w:t xml:space="preserve">. </w:t>
      </w:r>
      <w:r w:rsidR="00E348AC" w:rsidRPr="00504850">
        <w:rPr>
          <w:rFonts w:ascii="Avenir Book" w:hAnsi="Avenir Book" w:cs="Arial"/>
        </w:rPr>
        <w:t xml:space="preserve">Historical reconstructions have shown that marshes and mangroves </w:t>
      </w:r>
      <w:r w:rsidR="009F5FC1">
        <w:rPr>
          <w:rFonts w:ascii="Avenir Book" w:hAnsi="Avenir Book" w:cs="Arial"/>
        </w:rPr>
        <w:t>likely have a break point between 5</w:t>
      </w:r>
      <w:r w:rsidR="00E348AC" w:rsidRPr="00504850">
        <w:rPr>
          <w:rFonts w:ascii="Avenir Book" w:hAnsi="Avenir Book" w:cs="Arial"/>
        </w:rPr>
        <w:t xml:space="preserve"> and </w:t>
      </w:r>
      <w:r w:rsidR="009F5FC1">
        <w:rPr>
          <w:rFonts w:ascii="Avenir Book" w:hAnsi="Avenir Book" w:cs="Arial"/>
        </w:rPr>
        <w:t>10</w:t>
      </w:r>
      <w:r w:rsidR="00B830EF">
        <w:rPr>
          <w:rFonts w:ascii="Avenir Book" w:hAnsi="Avenir Book" w:cs="Arial"/>
        </w:rPr>
        <w:t xml:space="preserve"> </w:t>
      </w:r>
      <w:r w:rsidR="00E348AC" w:rsidRPr="00504850">
        <w:rPr>
          <w:rFonts w:ascii="Avenir Book" w:hAnsi="Avenir Book" w:cs="Arial"/>
        </w:rPr>
        <w:t xml:space="preserve">mm </w:t>
      </w:r>
      <w:r w:rsidR="00CA7023">
        <w:rPr>
          <w:rFonts w:ascii="Avenir Book" w:hAnsi="Avenir Book" w:cs="Arial"/>
        </w:rPr>
        <w:t>yr</w:t>
      </w:r>
      <w:r w:rsidR="00CA7023" w:rsidRPr="00CA7023">
        <w:rPr>
          <w:rFonts w:ascii="Avenir Book" w:hAnsi="Avenir Book" w:cs="Arial"/>
          <w:vertAlign w:val="superscript"/>
        </w:rPr>
        <w:t>-1</w:t>
      </w:r>
      <w:r w:rsidR="00E348AC" w:rsidRPr="00504850">
        <w:rPr>
          <w:rFonts w:ascii="Avenir Book" w:hAnsi="Avenir Book" w:cs="Arial"/>
        </w:rPr>
        <w:t>,</w:t>
      </w:r>
      <w:r w:rsidR="00370E8F">
        <w:rPr>
          <w:rFonts w:ascii="Avenir Book" w:hAnsi="Avenir Book" w:cs="Arial"/>
        </w:rPr>
        <w:t xml:space="preserve"> beyond which they can no longer </w:t>
      </w:r>
      <w:ins w:id="141" w:author="Krauss, Ken W" w:date="2024-01-16T08:27:00Z">
        <w:r w:rsidR="000F3F5A">
          <w:rPr>
            <w:rFonts w:ascii="Avenir Book" w:hAnsi="Avenir Book" w:cs="Arial"/>
          </w:rPr>
          <w:t xml:space="preserve">pace SLR </w:t>
        </w:r>
      </w:ins>
      <w:del w:id="142" w:author="Krauss, Ken W" w:date="2024-01-16T08:27:00Z">
        <w:r w:rsidR="00370E8F">
          <w:rPr>
            <w:rFonts w:ascii="Avenir Book" w:hAnsi="Avenir Book" w:cs="Arial"/>
          </w:rPr>
          <w:delText>keep up</w:delText>
        </w:r>
      </w:del>
      <w:ins w:id="143" w:author="Krauss, Ken W" w:date="2024-01-16T08:27:00Z">
        <w:r w:rsidR="000F3F5A">
          <w:rPr>
            <w:rFonts w:ascii="Avenir Book" w:hAnsi="Avenir Book" w:cs="Arial"/>
          </w:rPr>
          <w:t xml:space="preserve">in such a </w:t>
        </w:r>
      </w:ins>
      <w:ins w:id="144" w:author="Krauss, Ken W" w:date="2024-01-16T08:28:00Z">
        <w:r w:rsidR="000F3F5A">
          <w:rPr>
            <w:rFonts w:ascii="Avenir Book" w:hAnsi="Avenir Book" w:cs="Arial"/>
          </w:rPr>
          <w:t>way to persist</w:t>
        </w:r>
      </w:ins>
      <w:r w:rsidR="00370E8F">
        <w:rPr>
          <w:rFonts w:ascii="Avenir Book" w:hAnsi="Avenir Book" w:cs="Arial"/>
        </w:rPr>
        <w:t>,</w:t>
      </w:r>
      <w:r w:rsidR="00E348AC" w:rsidRPr="00504850">
        <w:rPr>
          <w:rFonts w:ascii="Avenir Book" w:hAnsi="Avenir Book" w:cs="Arial"/>
        </w:rPr>
        <w:t xml:space="preserve"> though these estimate depend on geomorphology and starting elevation </w:t>
      </w:r>
      <w:r w:rsidR="00E348AC" w:rsidRPr="00504850">
        <w:rPr>
          <w:rFonts w:ascii="Avenir Book" w:hAnsi="Avenir Book" w:cs="Arial"/>
        </w:rPr>
        <w:fldChar w:fldCharType="begin"/>
      </w:r>
      <w:r w:rsidR="007D225C" w:rsidRPr="00504850">
        <w:rPr>
          <w:rFonts w:ascii="Avenir Book" w:hAnsi="Avenir Book" w:cs="Arial"/>
        </w:rPr>
        <w:instrText xml:space="preserve"> ADDIN ZOTERO_ITEM CSL_CITATION {"citationID":"QGugIMSP","properties":{"formattedCitation":"(Saintilan et al., 2022)","plainCitation":"(Saintilan et al., 2022)","noteIndex":0},"citationItems":[{"id":2547,"uris":["http://zotero.org/users/2451062/items/Z94PD588"],"itemData":{"id":2547,"type":"article-journal","abstract":"Much uncertainty exists about the vulnerability of valuable tidal marsh ecosystems to relative sea level rise. Previous assessments of resilience to sea level rise, to which marshes can adjust by sediment accretion and elevation gain, revealed contrasting results, depending on contemporary or Holocene geological data. By analyzing globally distributed contemporary data, we found that marsh sediment accretion increases in parity with sea level rise, seemingly confirming previously claimed marsh resilience. However, subsidence of the substrate shows a nonlinear increase with accretion. As a result, marsh elevation gain is constrained in relation to sea level rise, and deficits emerge that are consistent with Holocene observations of tidal marsh vulnerability.\n          , \n            Will marshes rise up or sink?\n            \n              Marsh ecosystems are vulnerable to rising sea level, in addition to land-use change and other human activities. Studies have shown that some marshes are gaining elevation, making them remarkably resilient to rising seas; however, results vary across locations and between contemporary and Holocene records. Comparing data from 97 sites on four continents, Saintilan\n              et al\n              . found that the relationship between sediment accretion and marsh subsidence explains the variable responses to sea-level rise. Marshes accrete more sediment, keeping up with sea-level rise up to a point, but sediment subsidence increases nonlinearly with accretion such that at higher rates of sea-level rise, marshes begin to sink. Marshes are unlikely to keep up with rising seas under current climate change projections. —BEL\n            \n          , \n            Comparing marsh elevation change across four continents provides an explanation for variable marsh responses to sea-level rise.","container-title":"Science","DOI":"10.1126/science.abo7872","ISSN":"0036-8075, 1095-9203","issue":"6605","journalAbbreviation":"Science","language":"en","page":"523-527","source":"DOI.org (Crossref)","title":"Constraints on the adjustment of tidal marshes to accelerating sea level rise","volume":"377","author":[{"family":"Saintilan","given":"Neil"},{"family":"Kovalenko","given":"Katya E."},{"family":"Guntenspergen","given":"Glenn"},{"family":"Rogers","given":"Kerrylee"},{"family":"Lynch","given":"James C."},{"family":"Cahoon","given":"Donald R."},{"family":"Lovelock","given":"Catherine E."},{"family":"Friess","given":"Daniel A."},{"family":"Ashe","given":"Erica"},{"family":"Krauss","given":"Ken W."},{"family":"Cormier","given":"Nicole"},{"family":"Spencer","given":"Tom"},{"family":"Adams","given":"Janine"},{"family":"Raw","given":"Jacqueline"},{"family":"Ibanez","given":"Carles"},{"family":"Scarton","given":"Francesco"},{"family":"Temmerman","given":"Stijn"},{"family":"Meire","given":"Patrick"},{"family":"Maris","given":"Tom"},{"family":"Thorne","given":"Karen"},{"family":"Brazner","given":"John"},{"family":"Chmura","given":"Gail L."},{"family":"Bowron","given":"Tony"},{"family":"Gamage","given":"Vishmie P."},{"family":"Cressman","given":"Kimberly"},{"family":"Endris","given":"Charlie"},{"family":"Marconi","given":"Christina"},{"family":"Marcum","given":"Pamela"},{"family":"St. Laurent","given":"Kari"},{"family":"Reay","given":"William"},{"family":"Raposa","given":"Kenneth B."},{"family":"Garwood","given":"Jason A."},{"family":"Khan","given":"Nicole"}],"issued":{"date-parts":[["2022",7,29]]}}}],"schema":"https://github.com/citation-style-language/schema/raw/master/csl-citation.json"} </w:instrText>
      </w:r>
      <w:r w:rsidR="00E348AC" w:rsidRPr="00504850">
        <w:rPr>
          <w:rFonts w:ascii="Avenir Book" w:hAnsi="Avenir Book" w:cs="Arial"/>
        </w:rPr>
        <w:fldChar w:fldCharType="separate"/>
      </w:r>
      <w:r w:rsidR="007D225C" w:rsidRPr="00504850">
        <w:rPr>
          <w:rFonts w:ascii="Avenir Book" w:hAnsi="Avenir Book" w:cs="Arial"/>
        </w:rPr>
        <w:t>(Saintilan et al., 2022)</w:t>
      </w:r>
      <w:r w:rsidR="00E348AC" w:rsidRPr="00504850">
        <w:rPr>
          <w:rFonts w:ascii="Avenir Book" w:hAnsi="Avenir Book" w:cs="Arial"/>
        </w:rPr>
        <w:fldChar w:fldCharType="end"/>
      </w:r>
      <w:r w:rsidR="00504850">
        <w:rPr>
          <w:rFonts w:ascii="Avenir Book" w:hAnsi="Avenir Book" w:cs="Arial"/>
        </w:rPr>
        <w:t>.</w:t>
      </w:r>
      <w:r w:rsidR="00CA7023">
        <w:rPr>
          <w:rFonts w:ascii="Avenir Book" w:hAnsi="Avenir Book" w:cs="Arial"/>
        </w:rPr>
        <w:t xml:space="preserve"> The </w:t>
      </w:r>
      <w:r w:rsidR="00370E8F">
        <w:rPr>
          <w:rFonts w:ascii="Avenir Book" w:hAnsi="Avenir Book" w:cs="Arial"/>
        </w:rPr>
        <w:t xml:space="preserve">N </w:t>
      </w:r>
      <w:r w:rsidR="00CA7023">
        <w:rPr>
          <w:rFonts w:ascii="Avenir Book" w:hAnsi="Avenir Book" w:cs="Arial"/>
        </w:rPr>
        <w:t>burial rate will likely continue to increase if wetland area is maintained or gained</w:t>
      </w:r>
      <w:r w:rsidR="00370E8F">
        <w:rPr>
          <w:rFonts w:ascii="Avenir Book" w:hAnsi="Avenir Book" w:cs="Arial"/>
        </w:rPr>
        <w:t>, but if ongoing rates of wetland loss accelerate N release could counteract N burial.</w:t>
      </w:r>
      <w:r w:rsidR="00CA7023">
        <w:rPr>
          <w:rFonts w:ascii="Avenir Book" w:hAnsi="Avenir Book" w:cs="Arial"/>
        </w:rPr>
        <w:t xml:space="preserve"> </w:t>
      </w:r>
    </w:p>
    <w:p w14:paraId="468E6DB9" w14:textId="77777777" w:rsidR="008856F9" w:rsidRDefault="008856F9" w:rsidP="00675871">
      <w:pPr>
        <w:rPr>
          <w:rFonts w:ascii="Avenir Book" w:hAnsi="Avenir Book" w:cs="Arial"/>
        </w:rPr>
      </w:pPr>
      <w:r>
        <w:rPr>
          <w:rFonts w:ascii="Avenir Book" w:hAnsi="Avenir Book" w:cs="Arial"/>
          <w:noProof/>
        </w:rPr>
        <w:lastRenderedPageBreak/>
        <mc:AlternateContent>
          <mc:Choice Requires="wps">
            <w:drawing>
              <wp:inline distT="0" distB="0" distL="0" distR="0" wp14:anchorId="25639E3F" wp14:editId="37175598">
                <wp:extent cx="5725682" cy="4298535"/>
                <wp:effectExtent l="0" t="0" r="2540" b="0"/>
                <wp:docPr id="1516691400" name="Text Box 1"/>
                <wp:cNvGraphicFramePr/>
                <a:graphic xmlns:a="http://schemas.openxmlformats.org/drawingml/2006/main">
                  <a:graphicData uri="http://schemas.microsoft.com/office/word/2010/wordprocessingShape">
                    <wps:wsp>
                      <wps:cNvSpPr txBox="1"/>
                      <wps:spPr>
                        <a:xfrm>
                          <a:off x="0" y="0"/>
                          <a:ext cx="5725682" cy="4298535"/>
                        </a:xfrm>
                        <a:prstGeom prst="rect">
                          <a:avLst/>
                        </a:prstGeom>
                        <a:solidFill>
                          <a:schemeClr val="lt1"/>
                        </a:solidFill>
                        <a:ln w="6350">
                          <a:noFill/>
                        </a:ln>
                      </wps:spPr>
                      <wps:txbx>
                        <w:txbxContent>
                          <w:p w14:paraId="0677D365" w14:textId="77777777" w:rsidR="008856F9" w:rsidRDefault="008856F9" w:rsidP="00DB43D3">
                            <w:pPr>
                              <w:jc w:val="center"/>
                              <w:rPr>
                                <w:rFonts w:ascii="Avenir Book" w:hAnsi="Avenir Book" w:cs="Arial"/>
                                <w:b/>
                                <w:bCs/>
                              </w:rPr>
                            </w:pPr>
                            <w:r w:rsidRPr="00470CBF">
                              <w:rPr>
                                <w:rFonts w:ascii="Avenir Book" w:hAnsi="Avenir Book" w:cs="Arial"/>
                                <w:b/>
                                <w:bCs/>
                                <w:noProof/>
                              </w:rPr>
                              <w:drawing>
                                <wp:inline distT="0" distB="0" distL="0" distR="0" wp14:anchorId="3FEAD17B" wp14:editId="6C01336A">
                                  <wp:extent cx="4142621" cy="3255947"/>
                                  <wp:effectExtent l="0" t="0" r="0" b="0"/>
                                  <wp:docPr id="6316381" name="Picture 2" descr="A diagram of a slr and area loss&#10;&#10;Description automatically generated">
                                    <a:extLst xmlns:a="http://schemas.openxmlformats.org/drawingml/2006/main">
                                      <a:ext uri="{FF2B5EF4-FFF2-40B4-BE49-F238E27FC236}">
                                        <a16:creationId xmlns:a16="http://schemas.microsoft.com/office/drawing/2014/main" id="{813DAA9F-C173-D21C-9537-AF0D1F1DE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slr and area loss&#10;&#10;Description automatically generated">
                                            <a:extLst>
                                              <a:ext uri="{FF2B5EF4-FFF2-40B4-BE49-F238E27FC236}">
                                                <a16:creationId xmlns:a16="http://schemas.microsoft.com/office/drawing/2014/main" id="{813DAA9F-C173-D21C-9537-AF0D1F1DEAD9}"/>
                                              </a:ext>
                                            </a:extLst>
                                          </pic:cNvPr>
                                          <pic:cNvPicPr>
                                            <a:picLocks noChangeAspect="1"/>
                                          </pic:cNvPicPr>
                                        </pic:nvPicPr>
                                        <pic:blipFill>
                                          <a:blip r:embed="rId24"/>
                                          <a:stretch>
                                            <a:fillRect/>
                                          </a:stretch>
                                        </pic:blipFill>
                                        <pic:spPr>
                                          <a:xfrm>
                                            <a:off x="0" y="0"/>
                                            <a:ext cx="4169539" cy="3277104"/>
                                          </a:xfrm>
                                          <a:prstGeom prst="rect">
                                            <a:avLst/>
                                          </a:prstGeom>
                                        </pic:spPr>
                                      </pic:pic>
                                    </a:graphicData>
                                  </a:graphic>
                                </wp:inline>
                              </w:drawing>
                            </w:r>
                          </w:p>
                          <w:p w14:paraId="3DF57B38" w14:textId="79645FD6" w:rsidR="008856F9" w:rsidRPr="00F42256" w:rsidRDefault="008856F9" w:rsidP="008856F9">
                            <w:pPr>
                              <w:rPr>
                                <w:rFonts w:ascii="Avenir Book" w:hAnsi="Avenir Book" w:cs="Arial"/>
                                <w:sz w:val="22"/>
                                <w:szCs w:val="22"/>
                              </w:rPr>
                            </w:pPr>
                            <w:r w:rsidRPr="00F42256">
                              <w:rPr>
                                <w:rFonts w:ascii="Avenir Book" w:hAnsi="Avenir Book" w:cs="Arial"/>
                                <w:b/>
                                <w:bCs/>
                                <w:sz w:val="22"/>
                                <w:szCs w:val="22"/>
                              </w:rPr>
                              <w:t>Fig</w:t>
                            </w:r>
                            <w:r>
                              <w:rPr>
                                <w:rFonts w:ascii="Avenir Book" w:hAnsi="Avenir Book" w:cs="Arial"/>
                                <w:b/>
                                <w:bCs/>
                                <w:sz w:val="22"/>
                                <w:szCs w:val="22"/>
                              </w:rPr>
                              <w:t>.</w:t>
                            </w:r>
                            <w:r w:rsidRPr="00F42256">
                              <w:rPr>
                                <w:rFonts w:ascii="Avenir Book" w:hAnsi="Avenir Book" w:cs="Arial"/>
                                <w:b/>
                                <w:bCs/>
                                <w:sz w:val="22"/>
                                <w:szCs w:val="22"/>
                              </w:rPr>
                              <w:t xml:space="preserve"> 4. </w:t>
                            </w:r>
                            <w:r w:rsidRPr="00F42256">
                              <w:rPr>
                                <w:rFonts w:ascii="Avenir Book" w:hAnsi="Avenir Book" w:cs="Arial"/>
                                <w:sz w:val="22"/>
                                <w:szCs w:val="22"/>
                              </w:rPr>
                              <w:t>Hypothetical plot of past and future scenarios of N burial in coastal wetlands. Colors represent global rate of N burial as it varies with rate of elevation gain of surviving wetlands and with gains or losses in wetland area</w:t>
                            </w:r>
                            <w:r w:rsidR="00AB5E9B">
                              <w:rPr>
                                <w:rFonts w:ascii="Avenir Book" w:hAnsi="Avenir Book" w:cs="Arial"/>
                                <w:sz w:val="22"/>
                                <w:szCs w:val="22"/>
                              </w:rPr>
                              <w:t xml:space="preserve"> through natural processes or human activity</w:t>
                            </w:r>
                            <w:r w:rsidRPr="00F42256">
                              <w:rPr>
                                <w:rFonts w:ascii="Avenir Book" w:hAnsi="Avenir Book" w:cs="Arial"/>
                                <w:sz w:val="22"/>
                                <w:szCs w:val="22"/>
                              </w:rPr>
                              <w:t xml:space="preserve">. Five future scenarios are plotted depending on the combination of coastal wetland area change and elevation gain rates of existing wetlands. </w:t>
                            </w:r>
                          </w:p>
                          <w:p w14:paraId="0D84EFA9" w14:textId="77777777" w:rsidR="008856F9" w:rsidRDefault="008856F9" w:rsidP="008856F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5639E3F" id="Text Box 1" o:spid="_x0000_s1030" type="#_x0000_t202" style="width:450.85pt;height:338.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" fillcolor="white [3201]" stroked="f" strokeweight=".5pt">
                <v:textbox>
                  <w:txbxContent>
                    <w:p w14:paraId="0677D365" w14:textId="77777777" w:rsidR="008856F9" w:rsidRDefault="008856F9" w:rsidP="00DB43D3">
                      <w:pPr>
                        <w:jc w:val="center"/>
                        <w:rPr>
                          <w:rFonts w:ascii="Avenir Book" w:hAnsi="Avenir Book" w:cs="Arial"/>
                          <w:b/>
                          <w:bCs/>
                        </w:rPr>
                      </w:pPr>
                      <w:r w:rsidRPr="00470CBF">
                        <w:rPr>
                          <w:rFonts w:ascii="Avenir Book" w:hAnsi="Avenir Book" w:cs="Arial"/>
                          <w:b/>
                          <w:bCs/>
                          <w:noProof/>
                        </w:rPr>
                        <w:drawing>
                          <wp:inline distT="0" distB="0" distL="0" distR="0" wp14:anchorId="3FEAD17B" wp14:editId="6C01336A">
                            <wp:extent cx="4142621" cy="3255947"/>
                            <wp:effectExtent l="0" t="0" r="0" b="0"/>
                            <wp:docPr id="6316381" name="Picture 2" descr="A diagram of a slr and area loss&#10;&#10;Description automatically generated">
                              <a:extLst xmlns:a="http://schemas.openxmlformats.org/drawingml/2006/main">
                                <a:ext uri="{FF2B5EF4-FFF2-40B4-BE49-F238E27FC236}">
                                  <a16:creationId xmlns:a16="http://schemas.microsoft.com/office/drawing/2014/main" id="{813DAA9F-C173-D21C-9537-AF0D1F1DE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slr and area loss&#10;&#10;Description automatically generated">
                                      <a:extLst>
                                        <a:ext uri="{FF2B5EF4-FFF2-40B4-BE49-F238E27FC236}">
                                          <a16:creationId xmlns:a16="http://schemas.microsoft.com/office/drawing/2014/main" id="{813DAA9F-C173-D21C-9537-AF0D1F1DEAD9}"/>
                                        </a:ext>
                                      </a:extLst>
                                    </pic:cNvPr>
                                    <pic:cNvPicPr>
                                      <a:picLocks noChangeAspect="1"/>
                                    </pic:cNvPicPr>
                                  </pic:nvPicPr>
                                  <pic:blipFill>
                                    <a:blip r:embed="rId25"/>
                                    <a:stretch>
                                      <a:fillRect/>
                                    </a:stretch>
                                  </pic:blipFill>
                                  <pic:spPr>
                                    <a:xfrm>
                                      <a:off x="0" y="0"/>
                                      <a:ext cx="4169539" cy="3277104"/>
                                    </a:xfrm>
                                    <a:prstGeom prst="rect">
                                      <a:avLst/>
                                    </a:prstGeom>
                                  </pic:spPr>
                                </pic:pic>
                              </a:graphicData>
                            </a:graphic>
                          </wp:inline>
                        </w:drawing>
                      </w:r>
                    </w:p>
                    <w:p w14:paraId="3DF57B38" w14:textId="79645FD6" w:rsidR="008856F9" w:rsidRPr="00F42256" w:rsidRDefault="008856F9" w:rsidP="008856F9">
                      <w:pPr>
                        <w:rPr>
                          <w:rFonts w:ascii="Avenir Book" w:hAnsi="Avenir Book" w:cs="Arial"/>
                          <w:sz w:val="22"/>
                          <w:szCs w:val="22"/>
                        </w:rPr>
                      </w:pPr>
                      <w:r w:rsidRPr="00F42256">
                        <w:rPr>
                          <w:rFonts w:ascii="Avenir Book" w:hAnsi="Avenir Book" w:cs="Arial"/>
                          <w:b/>
                          <w:bCs/>
                          <w:sz w:val="22"/>
                          <w:szCs w:val="22"/>
                        </w:rPr>
                        <w:t>Fig</w:t>
                      </w:r>
                      <w:r>
                        <w:rPr>
                          <w:rFonts w:ascii="Avenir Book" w:hAnsi="Avenir Book" w:cs="Arial"/>
                          <w:b/>
                          <w:bCs/>
                          <w:sz w:val="22"/>
                          <w:szCs w:val="22"/>
                        </w:rPr>
                        <w:t>.</w:t>
                      </w:r>
                      <w:r w:rsidRPr="00F42256">
                        <w:rPr>
                          <w:rFonts w:ascii="Avenir Book" w:hAnsi="Avenir Book" w:cs="Arial"/>
                          <w:b/>
                          <w:bCs/>
                          <w:sz w:val="22"/>
                          <w:szCs w:val="22"/>
                        </w:rPr>
                        <w:t xml:space="preserve"> 4. </w:t>
                      </w:r>
                      <w:r w:rsidRPr="00F42256">
                        <w:rPr>
                          <w:rFonts w:ascii="Avenir Book" w:hAnsi="Avenir Book" w:cs="Arial"/>
                          <w:sz w:val="22"/>
                          <w:szCs w:val="22"/>
                        </w:rPr>
                        <w:t>Hypothetical plot of past and future scenarios of N burial in coastal wetlands. Colors represent global rate of N burial as it varies with rate of elevation gain of surviving wetlands and with gains or losses in wetland area</w:t>
                      </w:r>
                      <w:r w:rsidR="00AB5E9B">
                        <w:rPr>
                          <w:rFonts w:ascii="Avenir Book" w:hAnsi="Avenir Book" w:cs="Arial"/>
                          <w:sz w:val="22"/>
                          <w:szCs w:val="22"/>
                        </w:rPr>
                        <w:t xml:space="preserve"> through natural processes or human activity</w:t>
                      </w:r>
                      <w:r w:rsidRPr="00F42256">
                        <w:rPr>
                          <w:rFonts w:ascii="Avenir Book" w:hAnsi="Avenir Book" w:cs="Arial"/>
                          <w:sz w:val="22"/>
                          <w:szCs w:val="22"/>
                        </w:rPr>
                        <w:t xml:space="preserve">. Five future scenarios are plotted depending on the combination of coastal wetland area change and elevation gain rates of existing wetlands. </w:t>
                      </w:r>
                    </w:p>
                    <w:p w14:paraId="0D84EFA9" w14:textId="77777777" w:rsidR="008856F9" w:rsidRDefault="008856F9" w:rsidP="008856F9"/>
                  </w:txbxContent>
                </v:textbox>
                <w10:anchorlock/>
              </v:shape>
            </w:pict>
          </mc:Fallback>
        </mc:AlternateContent>
      </w:r>
      <w:r w:rsidR="00F87804">
        <w:rPr>
          <w:rFonts w:ascii="Avenir Book" w:hAnsi="Avenir Book" w:cs="Arial"/>
        </w:rPr>
        <w:tab/>
      </w:r>
    </w:p>
    <w:p w14:paraId="1FB6639E" w14:textId="77777777" w:rsidR="008856F9" w:rsidRDefault="008856F9" w:rsidP="00675871">
      <w:pPr>
        <w:rPr>
          <w:rFonts w:ascii="Avenir Book" w:hAnsi="Avenir Book" w:cs="Arial"/>
        </w:rPr>
      </w:pPr>
    </w:p>
    <w:p w14:paraId="30279387" w14:textId="39DB7AD1" w:rsidR="00675871" w:rsidRDefault="00F87804" w:rsidP="00370E8F">
      <w:pPr>
        <w:ind w:firstLine="720"/>
        <w:rPr>
          <w:rFonts w:ascii="Avenir Book" w:hAnsi="Avenir Book" w:cs="Arial"/>
        </w:rPr>
      </w:pPr>
      <w:r>
        <w:rPr>
          <w:rFonts w:ascii="Avenir Book" w:hAnsi="Avenir Book" w:cs="Arial"/>
        </w:rPr>
        <w:t xml:space="preserve">Increasing </w:t>
      </w:r>
      <w:r w:rsidR="00854855">
        <w:rPr>
          <w:rFonts w:ascii="Avenir Book" w:hAnsi="Avenir Book" w:cs="Arial"/>
        </w:rPr>
        <w:t>R</w:t>
      </w:r>
      <w:r>
        <w:rPr>
          <w:rFonts w:ascii="Avenir Book" w:hAnsi="Avenir Book" w:cs="Arial"/>
        </w:rPr>
        <w:t xml:space="preserve">SLR has been linked </w:t>
      </w:r>
      <w:del w:id="145" w:author="Krauss, Ken W" w:date="2024-01-16T08:28:00Z">
        <w:r>
          <w:rPr>
            <w:rFonts w:ascii="Avenir Book" w:hAnsi="Avenir Book" w:cs="Arial"/>
          </w:rPr>
          <w:delText xml:space="preserve">to </w:delText>
        </w:r>
      </w:del>
      <w:r>
        <w:rPr>
          <w:rFonts w:ascii="Avenir Book" w:hAnsi="Avenir Book" w:cs="Arial"/>
        </w:rPr>
        <w:t xml:space="preserve">not </w:t>
      </w:r>
      <w:ins w:id="146" w:author="Krauss, Ken W" w:date="2024-01-16T08:28:00Z">
        <w:r w:rsidR="000F3F5A">
          <w:rPr>
            <w:rFonts w:ascii="Avenir Book" w:hAnsi="Avenir Book" w:cs="Arial"/>
          </w:rPr>
          <w:t xml:space="preserve">only </w:t>
        </w:r>
      </w:ins>
      <w:del w:id="147" w:author="Krauss, Ken W" w:date="2024-01-16T08:28:00Z">
        <w:r>
          <w:rPr>
            <w:rFonts w:ascii="Avenir Book" w:hAnsi="Avenir Book" w:cs="Arial"/>
          </w:rPr>
          <w:delText xml:space="preserve">just </w:delText>
        </w:r>
      </w:del>
      <w:ins w:id="148" w:author="Krauss, Ken W" w:date="2024-01-16T08:28:00Z">
        <w:r w:rsidR="000F3F5A">
          <w:rPr>
            <w:rFonts w:ascii="Avenir Book" w:hAnsi="Avenir Book" w:cs="Arial"/>
          </w:rPr>
          <w:t xml:space="preserve">to </w:t>
        </w:r>
      </w:ins>
      <w:r>
        <w:rPr>
          <w:rFonts w:ascii="Avenir Book" w:hAnsi="Avenir Book" w:cs="Arial"/>
        </w:rPr>
        <w:t>higher rates of soil accumulation, but also</w:t>
      </w:r>
      <w:ins w:id="149" w:author="Josh Breithaupt" w:date="2024-02-02T07:55:00Z">
        <w:r>
          <w:rPr>
            <w:rFonts w:ascii="Avenir Book" w:hAnsi="Avenir Book" w:cs="Arial"/>
          </w:rPr>
          <w:t xml:space="preserve"> </w:t>
        </w:r>
      </w:ins>
      <w:ins w:id="150" w:author="Krauss, Ken W" w:date="2024-01-16T08:28:00Z">
        <w:r w:rsidR="000F3F5A">
          <w:rPr>
            <w:rFonts w:ascii="Avenir Book" w:hAnsi="Avenir Book" w:cs="Arial"/>
          </w:rPr>
          <w:t>to</w:t>
        </w:r>
        <w:r>
          <w:rPr>
            <w:rFonts w:ascii="Avenir Book" w:hAnsi="Avenir Book" w:cs="Arial"/>
          </w:rPr>
          <w:t xml:space="preserve"> </w:t>
        </w:r>
      </w:ins>
      <w:r>
        <w:rPr>
          <w:rFonts w:ascii="Avenir Book" w:hAnsi="Avenir Book" w:cs="Arial"/>
        </w:rPr>
        <w:t xml:space="preserve">higher proportions of C in accumulating soil </w:t>
      </w:r>
      <w:r>
        <w:rPr>
          <w:rFonts w:ascii="Avenir Book" w:hAnsi="Avenir Book" w:cs="Arial"/>
        </w:rPr>
        <w:fldChar w:fldCharType="begin"/>
      </w:r>
      <w:r>
        <w:rPr>
          <w:rFonts w:ascii="Avenir Book" w:hAnsi="Avenir Book" w:cs="Arial"/>
        </w:rPr>
        <w:instrText xml:space="preserve"> ADDIN ZOTERO_ITEM CSL_CITATION {"citationID":"luC5KWoI","properties":{"formattedCitation":"(Rogers et al., 2019)","plainCitation":"(Rogers et al., 2019)","noteIndex":0},"citationItems":[{"id":2746,"uris":["http://zotero.org/users/2451062/items/4TWNSEM5"],"itemData":{"id":2746,"type":"article-journal","container-title":"Nature","issue":"7746","note":"publisher: Nature Publishing Group UK London","page":"91–95","source":"Google Scholar","title":"Wetland carbon storage controlled by millennial-scale variation in relative sea-level rise","volume":"567","author":[{"family":"Rogers","given":"Kerrylee"},{"family":"Kelleway","given":"Jeffrey J."},{"family":"Saintilan","given":"Neil"},{"family":"Megonigal","given":"J. Patrick"},{"family":"Adams","given":"Janine B."},{"family":"Holmquist","given":"James R."},{"family":"Lu","given":"Meng"},{"family":"Schile-Beers","given":"Lisa"},{"family":"Zawadzki","given":"Atun"},{"family":"Mazumder","given":"Debashish"}],"issued":{"date-parts":[["2019"]]}}}],"schema":"https://github.com/citation-style-language/schema/raw/master/csl-citation.json"} </w:instrText>
      </w:r>
      <w:r>
        <w:rPr>
          <w:rFonts w:ascii="Avenir Book" w:hAnsi="Avenir Book" w:cs="Arial"/>
        </w:rPr>
        <w:fldChar w:fldCharType="separate"/>
      </w:r>
      <w:r>
        <w:rPr>
          <w:rFonts w:ascii="Avenir Book" w:hAnsi="Avenir Book" w:cs="Arial"/>
          <w:noProof/>
        </w:rPr>
        <w:t>(Rogers et al., 2019)</w:t>
      </w:r>
      <w:r>
        <w:rPr>
          <w:rFonts w:ascii="Avenir Book" w:hAnsi="Avenir Book" w:cs="Arial"/>
        </w:rPr>
        <w:fldChar w:fldCharType="end"/>
      </w:r>
      <w:r>
        <w:rPr>
          <w:rFonts w:ascii="Avenir Book" w:hAnsi="Avenir Book" w:cs="Arial"/>
        </w:rPr>
        <w:t xml:space="preserve">. </w:t>
      </w:r>
      <w:commentRangeStart w:id="151"/>
      <w:r>
        <w:rPr>
          <w:rFonts w:ascii="Avenir Book" w:hAnsi="Avenir Book" w:cs="Arial"/>
        </w:rPr>
        <w:t xml:space="preserve">We might expect that increasing rates of </w:t>
      </w:r>
      <w:r w:rsidR="00854855">
        <w:rPr>
          <w:rFonts w:ascii="Avenir Book" w:hAnsi="Avenir Book" w:cs="Arial"/>
        </w:rPr>
        <w:t>R</w:t>
      </w:r>
      <w:r>
        <w:rPr>
          <w:rFonts w:ascii="Avenir Book" w:hAnsi="Avenir Book" w:cs="Arial"/>
        </w:rPr>
        <w:t>SLR could increase the [N] of accu</w:t>
      </w:r>
      <w:r w:rsidR="0068607E">
        <w:rPr>
          <w:rFonts w:ascii="Avenir Book" w:hAnsi="Avenir Book" w:cs="Arial"/>
        </w:rPr>
        <w:t>mu</w:t>
      </w:r>
      <w:r>
        <w:rPr>
          <w:rFonts w:ascii="Avenir Book" w:hAnsi="Avenir Book" w:cs="Arial"/>
        </w:rPr>
        <w:t>lating soil as well</w:t>
      </w:r>
      <w:commentRangeEnd w:id="151"/>
      <w:r w:rsidR="00117901">
        <w:rPr>
          <w:rStyle w:val="CommentReference"/>
          <w:rFonts w:asciiTheme="minorHAnsi" w:eastAsiaTheme="minorHAnsi" w:hAnsiTheme="minorHAnsi" w:cstheme="minorBidi"/>
          <w:kern w:val="2"/>
          <w:lang w:bidi="ar-SA"/>
          <w14:ligatures w14:val="standardContextual"/>
        </w:rPr>
        <w:commentReference w:id="151"/>
      </w:r>
      <w:r w:rsidR="00CA7023">
        <w:rPr>
          <w:rFonts w:ascii="Avenir Book" w:hAnsi="Avenir Book" w:cs="Arial"/>
        </w:rPr>
        <w:t>, though our simple model did not assume this</w:t>
      </w:r>
      <w:r>
        <w:rPr>
          <w:rFonts w:ascii="Avenir Book" w:hAnsi="Avenir Book" w:cs="Arial"/>
        </w:rPr>
        <w:t xml:space="preserve">.  </w:t>
      </w:r>
    </w:p>
    <w:p w14:paraId="2BCF7E4F" w14:textId="27936FD8" w:rsidR="00DD09F2" w:rsidRPr="00504850" w:rsidRDefault="00375290" w:rsidP="00504850">
      <w:pPr>
        <w:ind w:firstLine="720"/>
        <w:rPr>
          <w:rFonts w:ascii="Avenir Book" w:hAnsi="Avenir Book" w:cs="Arial"/>
        </w:rPr>
      </w:pPr>
      <w:r w:rsidRPr="00504850">
        <w:rPr>
          <w:rFonts w:ascii="Avenir Book" w:hAnsi="Avenir Book" w:cs="Arial"/>
        </w:rPr>
        <w:t xml:space="preserve">Blue </w:t>
      </w:r>
      <w:r w:rsidR="007F6F39">
        <w:rPr>
          <w:rFonts w:ascii="Avenir Book" w:hAnsi="Avenir Book" w:cs="Arial"/>
        </w:rPr>
        <w:t>C</w:t>
      </w:r>
      <w:r w:rsidRPr="00504850">
        <w:rPr>
          <w:rFonts w:ascii="Avenir Book" w:hAnsi="Avenir Book" w:cs="Arial"/>
        </w:rPr>
        <w:t xml:space="preserve"> sequestration in tidal wetlands has been </w:t>
      </w:r>
      <w:commentRangeStart w:id="152"/>
      <w:r w:rsidRPr="00504850">
        <w:rPr>
          <w:rFonts w:ascii="Avenir Book" w:hAnsi="Avenir Book" w:cs="Arial"/>
        </w:rPr>
        <w:t>thoroughly accounted</w:t>
      </w:r>
      <w:commentRangeEnd w:id="152"/>
      <w:r w:rsidR="00A22E12">
        <w:rPr>
          <w:rStyle w:val="CommentReference"/>
          <w:rFonts w:asciiTheme="minorHAnsi" w:eastAsiaTheme="minorHAnsi" w:hAnsiTheme="minorHAnsi" w:cstheme="minorBidi"/>
          <w:kern w:val="2"/>
          <w:lang w:bidi="ar-SA"/>
          <w14:ligatures w14:val="standardContextual"/>
        </w:rPr>
        <w:commentReference w:id="152"/>
      </w:r>
      <w:r w:rsidRPr="00504850">
        <w:rPr>
          <w:rFonts w:ascii="Avenir Book" w:hAnsi="Avenir Book" w:cs="Arial"/>
        </w:rPr>
        <w:t xml:space="preserve">, but blue </w:t>
      </w:r>
      <w:r w:rsidR="007969CE" w:rsidRPr="00504850">
        <w:rPr>
          <w:rFonts w:ascii="Avenir Book" w:hAnsi="Avenir Book" w:cs="Arial"/>
        </w:rPr>
        <w:t>N</w:t>
      </w:r>
      <w:r w:rsidRPr="00504850">
        <w:rPr>
          <w:rFonts w:ascii="Avenir Book" w:hAnsi="Avenir Book" w:cs="Arial"/>
        </w:rPr>
        <w:t xml:space="preserve"> </w:t>
      </w:r>
      <w:r w:rsidR="00DB43D3">
        <w:rPr>
          <w:rFonts w:ascii="Avenir Book" w:hAnsi="Avenir Book" w:cs="Arial"/>
        </w:rPr>
        <w:t xml:space="preserve">may hold at least as much importance </w:t>
      </w:r>
      <w:r w:rsidRPr="00504850">
        <w:rPr>
          <w:rFonts w:ascii="Avenir Book" w:hAnsi="Avenir Book" w:cs="Arial"/>
        </w:rPr>
        <w:t xml:space="preserve">in the global N cycle. A number of syntheses have converged on a value of ~50 </w:t>
      </w:r>
      <w:proofErr w:type="spellStart"/>
      <w:r w:rsidRPr="00504850">
        <w:rPr>
          <w:rFonts w:ascii="Avenir Book" w:hAnsi="Avenir Book" w:cs="Arial"/>
        </w:rPr>
        <w:t>Tg</w:t>
      </w:r>
      <w:proofErr w:type="spellEnd"/>
      <w:r w:rsidRPr="00504850">
        <w:rPr>
          <w:rFonts w:ascii="Avenir Book" w:hAnsi="Avenir Book" w:cs="Arial"/>
        </w:rPr>
        <w:t xml:space="preserve">  yr</w:t>
      </w:r>
      <w:r w:rsidRPr="00504850">
        <w:rPr>
          <w:rFonts w:ascii="Avenir Book" w:hAnsi="Avenir Book" w:cs="Arial"/>
          <w:vertAlign w:val="superscript"/>
        </w:rPr>
        <w:t>-1</w:t>
      </w:r>
      <w:r w:rsidRPr="00504850">
        <w:rPr>
          <w:rFonts w:ascii="Avenir Book" w:hAnsi="Avenir Book" w:cs="Arial"/>
        </w:rPr>
        <w:t xml:space="preserve"> </w:t>
      </w:r>
      <w:r w:rsidR="00370E8F">
        <w:rPr>
          <w:rFonts w:ascii="Avenir Book" w:hAnsi="Avenir Book" w:cs="Arial"/>
        </w:rPr>
        <w:t>of C that</w:t>
      </w:r>
      <w:r w:rsidRPr="00504850">
        <w:rPr>
          <w:rFonts w:ascii="Avenir Book" w:hAnsi="Avenir Book" w:cs="Arial"/>
        </w:rPr>
        <w:t xml:space="preserve"> is sequestered</w:t>
      </w:r>
      <w:r w:rsidR="009C7D69">
        <w:rPr>
          <w:rFonts w:ascii="Avenir Book" w:hAnsi="Avenir Book" w:cs="Arial"/>
        </w:rPr>
        <w:t xml:space="preserve"> across all coastal wetlands</w:t>
      </w:r>
      <w:r w:rsidR="000B3CF6" w:rsidRPr="00504850">
        <w:rPr>
          <w:rFonts w:ascii="Avenir Book" w:hAnsi="Avenir Book" w:cs="Arial"/>
        </w:rPr>
        <w:t xml:space="preserve">, representing 0.5% of </w:t>
      </w:r>
      <w:r w:rsidR="00F44085" w:rsidRPr="00504850">
        <w:rPr>
          <w:rFonts w:ascii="Avenir Book" w:hAnsi="Avenir Book" w:cs="Arial"/>
        </w:rPr>
        <w:t xml:space="preserve">the current </w:t>
      </w:r>
      <w:r w:rsidR="00355269" w:rsidRPr="00504850">
        <w:rPr>
          <w:rFonts w:ascii="Avenir Book" w:hAnsi="Avenir Book" w:cs="Arial"/>
        </w:rPr>
        <w:t>anthropogenic</w:t>
      </w:r>
      <w:r w:rsidR="000B3CF6" w:rsidRPr="00504850">
        <w:rPr>
          <w:rFonts w:ascii="Avenir Book" w:hAnsi="Avenir Book" w:cs="Arial"/>
        </w:rPr>
        <w:t xml:space="preserve"> </w:t>
      </w:r>
      <w:r w:rsidR="007969CE" w:rsidRPr="00504850">
        <w:rPr>
          <w:rFonts w:ascii="Avenir Book" w:hAnsi="Avenir Book" w:cs="Arial"/>
        </w:rPr>
        <w:t xml:space="preserve">C </w:t>
      </w:r>
      <w:r w:rsidR="000B3CF6" w:rsidRPr="00504850">
        <w:rPr>
          <w:rFonts w:ascii="Avenir Book" w:hAnsi="Avenir Book" w:cs="Arial"/>
        </w:rPr>
        <w:t>emission</w:t>
      </w:r>
      <w:r w:rsidR="00F44085" w:rsidRPr="00504850">
        <w:rPr>
          <w:rFonts w:ascii="Avenir Book" w:hAnsi="Avenir Book" w:cs="Arial"/>
        </w:rPr>
        <w:t xml:space="preserve"> rate</w:t>
      </w:r>
      <w:r w:rsidR="000B3CF6" w:rsidRPr="00504850">
        <w:rPr>
          <w:rFonts w:ascii="Avenir Book" w:hAnsi="Avenir Book" w:cs="Arial"/>
        </w:rPr>
        <w:t>.</w:t>
      </w:r>
      <w:r w:rsidRPr="00504850">
        <w:rPr>
          <w:rFonts w:ascii="Avenir Book" w:hAnsi="Avenir Book" w:cs="Arial"/>
        </w:rPr>
        <w:t xml:space="preserve"> </w:t>
      </w:r>
      <w:commentRangeStart w:id="153"/>
      <w:r w:rsidRPr="00504850">
        <w:rPr>
          <w:rFonts w:ascii="Avenir Book" w:hAnsi="Avenir Book" w:cs="Arial"/>
        </w:rPr>
        <w:t>Given the C:N ratios of accumulating marsh soils</w:t>
      </w:r>
      <w:r w:rsidR="00DB7512" w:rsidRPr="00504850">
        <w:rPr>
          <w:rFonts w:ascii="Avenir Book" w:hAnsi="Avenir Book" w:cs="Arial"/>
        </w:rPr>
        <w:t xml:space="preserve">, we estimate </w:t>
      </w:r>
      <w:r w:rsidR="002960BE" w:rsidRPr="00504850">
        <w:rPr>
          <w:rFonts w:ascii="Avenir Book" w:hAnsi="Avenir Book" w:cs="Arial"/>
        </w:rPr>
        <w:t>2.</w:t>
      </w:r>
      <w:r w:rsidR="00675871">
        <w:rPr>
          <w:rFonts w:ascii="Avenir Book" w:hAnsi="Avenir Book" w:cs="Arial"/>
        </w:rPr>
        <w:t>7</w:t>
      </w:r>
      <w:r w:rsidR="002960BE" w:rsidRPr="00504850">
        <w:rPr>
          <w:rFonts w:ascii="Avenir Book" w:hAnsi="Avenir Book" w:cs="Arial"/>
        </w:rPr>
        <w:t xml:space="preserve"> </w:t>
      </w:r>
      <w:proofErr w:type="spellStart"/>
      <w:r w:rsidR="00DB7512" w:rsidRPr="00504850">
        <w:rPr>
          <w:rFonts w:ascii="Avenir Book" w:hAnsi="Avenir Book" w:cs="Arial"/>
        </w:rPr>
        <w:t>Tg</w:t>
      </w:r>
      <w:proofErr w:type="spellEnd"/>
      <w:r w:rsidR="00DB7512" w:rsidRPr="00504850">
        <w:rPr>
          <w:rFonts w:ascii="Avenir Book" w:hAnsi="Avenir Book" w:cs="Arial"/>
        </w:rPr>
        <w:t xml:space="preserve"> N yr</w:t>
      </w:r>
      <w:r w:rsidR="00DB7512" w:rsidRPr="00504850">
        <w:rPr>
          <w:rFonts w:ascii="Avenir Book" w:hAnsi="Avenir Book" w:cs="Arial"/>
          <w:vertAlign w:val="superscript"/>
        </w:rPr>
        <w:t>-1</w:t>
      </w:r>
      <w:r w:rsidR="00DB7512" w:rsidRPr="00504850">
        <w:rPr>
          <w:rFonts w:ascii="Avenir Book" w:hAnsi="Avenir Book" w:cs="Arial"/>
        </w:rPr>
        <w:t xml:space="preserve"> is buried in tidal wetlands every year.</w:t>
      </w:r>
      <w:commentRangeEnd w:id="153"/>
      <w:r w:rsidR="00681D1C">
        <w:rPr>
          <w:rStyle w:val="CommentReference"/>
          <w:rFonts w:asciiTheme="minorHAnsi" w:eastAsiaTheme="minorHAnsi" w:hAnsiTheme="minorHAnsi" w:cstheme="minorBidi"/>
          <w:kern w:val="2"/>
          <w:lang w:bidi="ar-SA"/>
          <w14:ligatures w14:val="standardContextual"/>
        </w:rPr>
        <w:commentReference w:id="153"/>
      </w:r>
      <w:r w:rsidR="00DB7512" w:rsidRPr="00504850">
        <w:rPr>
          <w:rFonts w:ascii="Avenir Book" w:hAnsi="Avenir Book" w:cs="Arial"/>
        </w:rPr>
        <w:t xml:space="preserve"> </w:t>
      </w:r>
      <w:r w:rsidR="000B3CF6" w:rsidRPr="00504850">
        <w:rPr>
          <w:rFonts w:ascii="Avenir Book" w:hAnsi="Avenir Book" w:cs="Arial"/>
        </w:rPr>
        <w:t xml:space="preserve">The sum of human contribution to the N cycle through industrial fixation, agricultural fixation, and fossil fuel combustion is estimated </w:t>
      </w:r>
      <w:r w:rsidR="009F612E">
        <w:rPr>
          <w:rFonts w:ascii="Avenir Book" w:hAnsi="Avenir Book" w:cs="Arial"/>
        </w:rPr>
        <w:t>to be</w:t>
      </w:r>
      <w:r w:rsidR="009F612E" w:rsidRPr="00504850">
        <w:rPr>
          <w:rFonts w:ascii="Avenir Book" w:hAnsi="Avenir Book" w:cs="Arial"/>
        </w:rPr>
        <w:t xml:space="preserve"> </w:t>
      </w:r>
      <w:r w:rsidR="000B3CF6" w:rsidRPr="00504850">
        <w:rPr>
          <w:rFonts w:ascii="Avenir Book" w:hAnsi="Avenir Book" w:cs="Arial"/>
        </w:rPr>
        <w:t>1</w:t>
      </w:r>
      <w:r w:rsidR="00F37477" w:rsidRPr="00504850">
        <w:rPr>
          <w:rFonts w:ascii="Avenir Book" w:hAnsi="Avenir Book" w:cs="Arial"/>
        </w:rPr>
        <w:t>50</w:t>
      </w:r>
      <w:r w:rsidR="000B3CF6" w:rsidRPr="00504850">
        <w:rPr>
          <w:rFonts w:ascii="Avenir Book" w:hAnsi="Avenir Book" w:cs="Arial"/>
        </w:rPr>
        <w:t xml:space="preserve"> </w:t>
      </w:r>
      <w:proofErr w:type="spellStart"/>
      <w:r w:rsidR="000B3CF6" w:rsidRPr="00504850">
        <w:rPr>
          <w:rFonts w:ascii="Avenir Book" w:hAnsi="Avenir Book" w:cs="Arial"/>
        </w:rPr>
        <w:t>Tg</w:t>
      </w:r>
      <w:proofErr w:type="spellEnd"/>
      <w:r w:rsidR="000B3CF6" w:rsidRPr="00504850">
        <w:rPr>
          <w:rFonts w:ascii="Avenir Book" w:hAnsi="Avenir Book" w:cs="Arial"/>
        </w:rPr>
        <w:t xml:space="preserve"> N yr</w:t>
      </w:r>
      <w:r w:rsidR="000B3CF6" w:rsidRPr="00504850">
        <w:rPr>
          <w:rFonts w:ascii="Avenir Book" w:hAnsi="Avenir Book" w:cs="Arial"/>
          <w:vertAlign w:val="superscript"/>
        </w:rPr>
        <w:t>-1</w:t>
      </w:r>
      <w:r w:rsidR="000B3CF6" w:rsidRPr="00504850">
        <w:rPr>
          <w:rFonts w:ascii="Avenir Book" w:hAnsi="Avenir Book" w:cs="Arial"/>
        </w:rPr>
        <w:t xml:space="preserve"> eclipsing natural sources</w:t>
      </w:r>
      <w:r w:rsidR="00D36453" w:rsidRPr="00504850">
        <w:rPr>
          <w:rFonts w:ascii="Avenir Book" w:hAnsi="Avenir Book" w:cs="Arial"/>
        </w:rPr>
        <w:t xml:space="preserve"> </w:t>
      </w:r>
      <w:r w:rsidR="00F37477" w:rsidRPr="00504850">
        <w:rPr>
          <w:rFonts w:ascii="Avenir Book" w:hAnsi="Avenir Book" w:cs="Arial"/>
        </w:rPr>
        <w:fldChar w:fldCharType="begin"/>
      </w:r>
      <w:r w:rsidR="007D225C" w:rsidRPr="00504850">
        <w:rPr>
          <w:rFonts w:ascii="Avenir Book" w:hAnsi="Avenir Book" w:cs="Arial"/>
        </w:rPr>
        <w:instrText xml:space="preserve"> ADDIN ZOTERO_ITEM CSL_CITATION {"citationID":"b7o3Y3qD","properties":{"formattedCitation":"(Schlesinger, 2009)","plainCitation":"(Schlesinger, 2009)","noteIndex":0},"citationItems":[{"id":2520,"uris":["http://zotero.org/users/2451062/items/GBAEN526"],"itemData":{"id":2520,"type":"article-journal","container-title":"Proceedings of the National Academy of Sciences","issue":"1","note":"publisher: National Acad Sciences","page":"203–208","source":"Google Scholar","title":"On the fate of anthropogenic nitrogen","volume":"106","author":[{"family":"Schlesinger","given":"William H."}],"issued":{"date-parts":[["2009"]]}}}],"schema":"https://github.com/citation-style-language/schema/raw/master/csl-citation.json"} </w:instrText>
      </w:r>
      <w:r w:rsidR="00F37477" w:rsidRPr="00504850">
        <w:rPr>
          <w:rFonts w:ascii="Avenir Book" w:hAnsi="Avenir Book" w:cs="Arial"/>
        </w:rPr>
        <w:fldChar w:fldCharType="separate"/>
      </w:r>
      <w:r w:rsidR="007D225C" w:rsidRPr="00504850">
        <w:rPr>
          <w:rFonts w:ascii="Avenir Book" w:hAnsi="Avenir Book" w:cs="Arial"/>
        </w:rPr>
        <w:t>(Schlesinger, 2009)</w:t>
      </w:r>
      <w:r w:rsidR="00F37477" w:rsidRPr="00504850">
        <w:rPr>
          <w:rFonts w:ascii="Avenir Book" w:hAnsi="Avenir Book" w:cs="Arial"/>
        </w:rPr>
        <w:fldChar w:fldCharType="end"/>
      </w:r>
      <w:r w:rsidR="000B3CF6" w:rsidRPr="00504850">
        <w:rPr>
          <w:rFonts w:ascii="Avenir Book" w:hAnsi="Avenir Book" w:cs="Arial"/>
        </w:rPr>
        <w:t xml:space="preserve">. </w:t>
      </w:r>
      <w:del w:id="154" w:author="Rovai, Andre S ERDC-RDE-EL-MS CIV" w:date="2024-01-21T20:14:00Z">
        <w:r w:rsidR="000B3CF6" w:rsidRPr="00504850" w:rsidDel="00681D1C">
          <w:rPr>
            <w:rFonts w:ascii="Avenir Book" w:hAnsi="Avenir Book" w:cs="Arial"/>
          </w:rPr>
          <w:delText>So</w:delText>
        </w:r>
      </w:del>
      <w:ins w:id="155" w:author="Rovai, Andre S ERDC-RDE-EL-MS CIV" w:date="2024-01-21T20:14:00Z">
        <w:r w:rsidR="00681D1C">
          <w:rPr>
            <w:rFonts w:ascii="Avenir Book" w:hAnsi="Avenir Book" w:cs="Arial"/>
          </w:rPr>
          <w:t>Thus</w:t>
        </w:r>
      </w:ins>
      <w:ins w:id="156" w:author="Canty, Steven" w:date="2024-02-02T07:49:00Z">
        <w:r w:rsidR="000B3CF6" w:rsidRPr="00504850">
          <w:rPr>
            <w:rFonts w:ascii="Avenir Book" w:hAnsi="Avenir Book" w:cs="Arial"/>
          </w:rPr>
          <w:t xml:space="preserve">, </w:t>
        </w:r>
      </w:ins>
      <w:ins w:id="157" w:author="Rovai, Andre S ERDC-RDE-EL-MS CIV" w:date="2024-01-21T20:12:00Z">
        <w:r w:rsidR="00681D1C">
          <w:rPr>
            <w:rFonts w:ascii="Avenir Book" w:hAnsi="Avenir Book" w:cs="Arial"/>
          </w:rPr>
          <w:t>if our estimates hold</w:t>
        </w:r>
      </w:ins>
      <w:ins w:id="158" w:author="Rovai, Andre S ERDC-RDE-EL-MS CIV" w:date="2024-01-21T20:13:00Z">
        <w:r w:rsidR="00681D1C">
          <w:rPr>
            <w:rFonts w:ascii="Avenir Book" w:hAnsi="Avenir Book" w:cs="Arial"/>
          </w:rPr>
          <w:t xml:space="preserve"> (that is, </w:t>
        </w:r>
        <w:r w:rsidR="00681D1C" w:rsidRPr="00504850">
          <w:rPr>
            <w:rFonts w:ascii="Avenir Book" w:hAnsi="Avenir Book" w:cs="Arial"/>
          </w:rPr>
          <w:t>2.</w:t>
        </w:r>
        <w:r w:rsidR="00681D1C">
          <w:rPr>
            <w:rFonts w:ascii="Avenir Book" w:hAnsi="Avenir Book" w:cs="Arial"/>
          </w:rPr>
          <w:t>7</w:t>
        </w:r>
        <w:r w:rsidR="00681D1C" w:rsidRPr="00504850">
          <w:rPr>
            <w:rFonts w:ascii="Avenir Book" w:hAnsi="Avenir Book" w:cs="Arial"/>
          </w:rPr>
          <w:t xml:space="preserve"> </w:t>
        </w:r>
        <w:proofErr w:type="spellStart"/>
        <w:r w:rsidR="00681D1C" w:rsidRPr="00504850">
          <w:rPr>
            <w:rFonts w:ascii="Avenir Book" w:hAnsi="Avenir Book" w:cs="Arial"/>
          </w:rPr>
          <w:t>Tg</w:t>
        </w:r>
        <w:proofErr w:type="spellEnd"/>
        <w:r w:rsidR="00681D1C" w:rsidRPr="00504850">
          <w:rPr>
            <w:rFonts w:ascii="Avenir Book" w:hAnsi="Avenir Book" w:cs="Arial"/>
          </w:rPr>
          <w:t xml:space="preserve"> N yr</w:t>
        </w:r>
        <w:r w:rsidR="00681D1C" w:rsidRPr="00504850">
          <w:rPr>
            <w:rFonts w:ascii="Avenir Book" w:hAnsi="Avenir Book" w:cs="Arial"/>
            <w:vertAlign w:val="superscript"/>
          </w:rPr>
          <w:t>-1</w:t>
        </w:r>
        <w:r w:rsidR="00681D1C">
          <w:rPr>
            <w:rFonts w:ascii="Avenir Book" w:hAnsi="Avenir Book" w:cs="Arial"/>
          </w:rPr>
          <w:t>)</w:t>
        </w:r>
      </w:ins>
      <w:del w:id="159" w:author="Canty, Steven" w:date="2024-02-02T07:49:00Z">
        <w:r w:rsidR="000B3CF6" w:rsidRPr="00504850">
          <w:rPr>
            <w:rFonts w:ascii="Avenir Book" w:hAnsi="Avenir Book" w:cs="Arial"/>
          </w:rPr>
          <w:delText>So,</w:delText>
        </w:r>
      </w:del>
      <w:ins w:id="160" w:author="Rovai, Andre S ERDC-RDE-EL-MS CIV" w:date="2024-01-21T20:12:00Z">
        <w:r w:rsidR="000B3CF6" w:rsidRPr="00504850">
          <w:rPr>
            <w:rFonts w:ascii="Avenir Book" w:hAnsi="Avenir Book" w:cs="Arial"/>
          </w:rPr>
          <w:t xml:space="preserve"> </w:t>
        </w:r>
      </w:ins>
      <w:r w:rsidR="000B3CF6" w:rsidRPr="00504850">
        <w:rPr>
          <w:rFonts w:ascii="Avenir Book" w:hAnsi="Avenir Book" w:cs="Arial"/>
        </w:rPr>
        <w:t xml:space="preserve">blue N </w:t>
      </w:r>
      <w:del w:id="161" w:author="Rovai, Andre S ERDC-RDE-EL-MS CIV" w:date="2024-01-21T20:14:00Z">
        <w:r w:rsidR="000B3CF6" w:rsidRPr="00504850">
          <w:rPr>
            <w:rFonts w:ascii="Avenir Book" w:hAnsi="Avenir Book" w:cs="Arial"/>
          </w:rPr>
          <w:delText xml:space="preserve">sinks </w:delText>
        </w:r>
      </w:del>
      <w:ins w:id="162" w:author="Rovai, Andre S ERDC-RDE-EL-MS CIV" w:date="2024-01-21T20:14:00Z">
        <w:r w:rsidR="00681D1C">
          <w:rPr>
            <w:rFonts w:ascii="Avenir Book" w:hAnsi="Avenir Book" w:cs="Arial"/>
          </w:rPr>
          <w:t>burial</w:t>
        </w:r>
        <w:r w:rsidR="00681D1C" w:rsidRPr="00504850">
          <w:rPr>
            <w:rFonts w:ascii="Avenir Book" w:hAnsi="Avenir Book" w:cs="Arial"/>
          </w:rPr>
          <w:t xml:space="preserve"> </w:t>
        </w:r>
      </w:ins>
      <w:r w:rsidR="000B3CF6" w:rsidRPr="00504850">
        <w:rPr>
          <w:rFonts w:ascii="Avenir Book" w:hAnsi="Avenir Book" w:cs="Arial"/>
        </w:rPr>
        <w:t xml:space="preserve">would be equivalent to about </w:t>
      </w:r>
      <w:r w:rsidR="00F37477" w:rsidRPr="00504850">
        <w:rPr>
          <w:rFonts w:ascii="Avenir Book" w:hAnsi="Avenir Book" w:cs="Arial"/>
        </w:rPr>
        <w:t>2</w:t>
      </w:r>
      <w:r w:rsidR="000B3CF6" w:rsidRPr="00504850">
        <w:rPr>
          <w:rFonts w:ascii="Avenir Book" w:hAnsi="Avenir Book" w:cs="Arial"/>
        </w:rPr>
        <w:t>% of human contributions</w:t>
      </w:r>
      <w:r w:rsidR="00F37477" w:rsidRPr="00504850">
        <w:rPr>
          <w:rFonts w:ascii="Avenir Book" w:hAnsi="Avenir Book" w:cs="Arial"/>
        </w:rPr>
        <w:t xml:space="preserve">. But a </w:t>
      </w:r>
      <w:r w:rsidR="007969CE" w:rsidRPr="00504850">
        <w:rPr>
          <w:rFonts w:ascii="Avenir Book" w:hAnsi="Avenir Book" w:cs="Arial"/>
        </w:rPr>
        <w:t>crucial</w:t>
      </w:r>
      <w:r w:rsidR="00F37477" w:rsidRPr="00504850">
        <w:rPr>
          <w:rFonts w:ascii="Avenir Book" w:hAnsi="Avenir Book" w:cs="Arial"/>
        </w:rPr>
        <w:t xml:space="preserve"> difference between blue N and blue C is that, whereas C diffuses rapidly through the atmosphere to influence the </w:t>
      </w:r>
      <w:ins w:id="163" w:author="Krauss, Ken W" w:date="2024-01-16T08:34:00Z">
        <w:r w:rsidR="00A22E12">
          <w:rPr>
            <w:rFonts w:ascii="Avenir Book" w:hAnsi="Avenir Book" w:cs="Arial"/>
          </w:rPr>
          <w:t>entire</w:t>
        </w:r>
      </w:ins>
      <w:del w:id="164" w:author="Krauss, Ken W" w:date="2024-01-16T08:34:00Z">
        <w:r w:rsidR="00F37477" w:rsidRPr="00504850">
          <w:rPr>
            <w:rFonts w:ascii="Avenir Book" w:hAnsi="Avenir Book" w:cs="Arial"/>
          </w:rPr>
          <w:delText>whole</w:delText>
        </w:r>
      </w:del>
      <w:r w:rsidR="00F37477" w:rsidRPr="00504850">
        <w:rPr>
          <w:rFonts w:ascii="Avenir Book" w:hAnsi="Avenir Book" w:cs="Arial"/>
        </w:rPr>
        <w:t xml:space="preserve"> globe, </w:t>
      </w:r>
      <w:commentRangeStart w:id="165"/>
      <w:r w:rsidR="007969CE" w:rsidRPr="00504850">
        <w:rPr>
          <w:rFonts w:ascii="Avenir Book" w:hAnsi="Avenir Book" w:cs="Arial"/>
        </w:rPr>
        <w:t>estuarine</w:t>
      </w:r>
      <w:r w:rsidR="00F37477" w:rsidRPr="00504850">
        <w:rPr>
          <w:rFonts w:ascii="Avenir Book" w:hAnsi="Avenir Book" w:cs="Arial"/>
        </w:rPr>
        <w:t xml:space="preserve"> N </w:t>
      </w:r>
      <w:r w:rsidR="007969CE" w:rsidRPr="00504850">
        <w:rPr>
          <w:rFonts w:ascii="Avenir Book" w:hAnsi="Avenir Book" w:cs="Arial"/>
        </w:rPr>
        <w:t xml:space="preserve">pollution can have immediate </w:t>
      </w:r>
      <w:commentRangeStart w:id="166"/>
      <w:r w:rsidR="007969CE" w:rsidRPr="00504850">
        <w:rPr>
          <w:rFonts w:ascii="Avenir Book" w:hAnsi="Avenir Book" w:cs="Arial"/>
        </w:rPr>
        <w:t>and intense local effects</w:t>
      </w:r>
      <w:r w:rsidR="00F37477" w:rsidRPr="00504850">
        <w:rPr>
          <w:rFonts w:ascii="Avenir Book" w:hAnsi="Avenir Book" w:cs="Arial"/>
        </w:rPr>
        <w:t xml:space="preserve">. </w:t>
      </w:r>
      <w:commentRangeEnd w:id="165"/>
      <w:r w:rsidR="00D16F5D">
        <w:rPr>
          <w:rStyle w:val="CommentReference"/>
          <w:rFonts w:asciiTheme="minorHAnsi" w:eastAsiaTheme="minorHAnsi" w:hAnsiTheme="minorHAnsi" w:cstheme="minorBidi"/>
          <w:kern w:val="2"/>
          <w:lang w:bidi="ar-SA"/>
          <w14:ligatures w14:val="standardContextual"/>
        </w:rPr>
        <w:commentReference w:id="165"/>
      </w:r>
      <w:r w:rsidR="00F37477" w:rsidRPr="00504850">
        <w:rPr>
          <w:rFonts w:ascii="Avenir Book" w:hAnsi="Avenir Book" w:cs="Arial"/>
        </w:rPr>
        <w:t xml:space="preserve">For instance, the rivers that discharge into the Atlantic coast of North America, deliver about 1 </w:t>
      </w:r>
      <w:proofErr w:type="spellStart"/>
      <w:r w:rsidR="00F37477" w:rsidRPr="00504850">
        <w:rPr>
          <w:rFonts w:ascii="Avenir Book" w:hAnsi="Avenir Book" w:cs="Arial"/>
        </w:rPr>
        <w:t>Tg</w:t>
      </w:r>
      <w:proofErr w:type="spellEnd"/>
      <w:r w:rsidR="00F37477" w:rsidRPr="00504850">
        <w:rPr>
          <w:rFonts w:ascii="Avenir Book" w:hAnsi="Avenir Book" w:cs="Arial"/>
        </w:rPr>
        <w:t xml:space="preserve"> of N annually to the estuaries</w:t>
      </w:r>
      <w:ins w:id="167" w:author="Rovai, Andre S ERDC-RDE-EL-MS CIV" w:date="2024-01-21T20:15:00Z">
        <w:r w:rsidR="0002711A">
          <w:rPr>
            <w:rFonts w:ascii="Avenir Book" w:hAnsi="Avenir Book" w:cs="Arial"/>
          </w:rPr>
          <w:t xml:space="preserve"> (ref)</w:t>
        </w:r>
      </w:ins>
      <w:ins w:id="168" w:author="Lisa Chambers" w:date="2024-02-02T07:56:00Z">
        <w:r w:rsidR="00F37477" w:rsidRPr="00504850">
          <w:rPr>
            <w:rFonts w:ascii="Avenir Book" w:hAnsi="Avenir Book" w:cs="Arial"/>
          </w:rPr>
          <w:t>,</w:t>
        </w:r>
      </w:ins>
      <w:ins w:id="169" w:author="Rovai, Andre S ERDC-RDE-EL-MS CIV" w:date="2024-01-21T20:15:00Z">
        <w:r w:rsidR="0002711A">
          <w:rPr>
            <w:rFonts w:ascii="Avenir Book" w:hAnsi="Avenir Book" w:cs="Arial"/>
          </w:rPr>
          <w:t>)</w:t>
        </w:r>
      </w:ins>
      <w:ins w:id="170" w:author="Canty, Steven" w:date="2024-02-02T07:49:00Z">
        <w:r w:rsidR="00F37477" w:rsidRPr="00504850">
          <w:rPr>
            <w:rFonts w:ascii="Avenir Book" w:hAnsi="Avenir Book" w:cs="Arial"/>
          </w:rPr>
          <w:t>,</w:t>
        </w:r>
      </w:ins>
      <w:del w:id="171" w:author="Canty, Steven" w:date="2024-02-02T07:49:00Z">
        <w:r w:rsidR="00F37477" w:rsidRPr="00504850">
          <w:rPr>
            <w:rFonts w:ascii="Avenir Book" w:hAnsi="Avenir Book" w:cs="Arial"/>
          </w:rPr>
          <w:delText>,</w:delText>
        </w:r>
      </w:del>
      <w:r w:rsidR="00F37477" w:rsidRPr="00504850">
        <w:rPr>
          <w:rFonts w:ascii="Avenir Book" w:hAnsi="Avenir Book" w:cs="Arial"/>
        </w:rPr>
        <w:t xml:space="preserve"> </w:t>
      </w:r>
      <w:r w:rsidR="00F37477" w:rsidRPr="00504850">
        <w:rPr>
          <w:rFonts w:ascii="Avenir Book" w:hAnsi="Avenir Book" w:cs="Arial"/>
        </w:rPr>
        <w:lastRenderedPageBreak/>
        <w:t>an amount that is exceeded by the demand of tidal wetland sequestration in the region.</w:t>
      </w:r>
      <w:r w:rsidR="009C7D69">
        <w:rPr>
          <w:rFonts w:ascii="Avenir Book" w:hAnsi="Avenir Book" w:cs="Arial"/>
        </w:rPr>
        <w:t xml:space="preserve"> </w:t>
      </w:r>
      <w:commentRangeEnd w:id="166"/>
      <w:r w:rsidR="002360A2">
        <w:rPr>
          <w:rStyle w:val="CommentReference"/>
          <w:rFonts w:asciiTheme="minorHAnsi" w:eastAsiaTheme="minorHAnsi" w:hAnsiTheme="minorHAnsi" w:cstheme="minorBidi"/>
          <w:kern w:val="2"/>
          <w:lang w:bidi="ar-SA"/>
          <w14:ligatures w14:val="standardContextual"/>
        </w:rPr>
        <w:commentReference w:id="166"/>
      </w:r>
    </w:p>
    <w:p w14:paraId="57625F16" w14:textId="56AF8256" w:rsidR="00E07A95" w:rsidRPr="00504850" w:rsidRDefault="00E07A95">
      <w:pPr>
        <w:rPr>
          <w:rFonts w:ascii="Avenir Book" w:hAnsi="Avenir Book" w:cs="Arial"/>
        </w:rPr>
      </w:pPr>
    </w:p>
    <w:p w14:paraId="08E63DD9" w14:textId="404741AA" w:rsidR="00207471" w:rsidRPr="00955A19" w:rsidRDefault="008D24B9" w:rsidP="00207471">
      <w:pPr>
        <w:rPr>
          <w:rFonts w:ascii="Avenir Book" w:hAnsi="Avenir Book" w:cs="Arial"/>
          <w:i/>
          <w:iCs/>
        </w:rPr>
      </w:pPr>
      <w:r w:rsidRPr="00955A19">
        <w:rPr>
          <w:rFonts w:ascii="Avenir Book" w:hAnsi="Avenir Book" w:cs="Arial"/>
          <w:i/>
          <w:iCs/>
        </w:rPr>
        <w:t>Sources and fates of buried N</w:t>
      </w:r>
    </w:p>
    <w:p w14:paraId="126D2934" w14:textId="1430FB76" w:rsidR="00207471" w:rsidRDefault="00207471" w:rsidP="00675871">
      <w:pPr>
        <w:ind w:firstLine="720"/>
        <w:rPr>
          <w:rFonts w:ascii="Avenir Book" w:hAnsi="Avenir Book" w:cs="Arial"/>
        </w:rPr>
      </w:pPr>
      <w:r>
        <w:rPr>
          <w:rFonts w:ascii="Avenir Book" w:hAnsi="Avenir Book" w:cs="Arial"/>
        </w:rPr>
        <w:t xml:space="preserve">Wetland N </w:t>
      </w:r>
      <w:r w:rsidR="008D24B9">
        <w:rPr>
          <w:rFonts w:ascii="Avenir Book" w:hAnsi="Avenir Book" w:cs="Arial"/>
        </w:rPr>
        <w:t>burial</w:t>
      </w:r>
      <w:r>
        <w:rPr>
          <w:rFonts w:ascii="Avenir Book" w:hAnsi="Avenir Book" w:cs="Arial"/>
        </w:rPr>
        <w:t xml:space="preserve"> could represent a strong force for drawing down </w:t>
      </w:r>
      <w:commentRangeStart w:id="172"/>
      <w:r>
        <w:rPr>
          <w:rFonts w:ascii="Avenir Book" w:hAnsi="Avenir Book" w:cs="Arial"/>
        </w:rPr>
        <w:t xml:space="preserve">N </w:t>
      </w:r>
      <w:r w:rsidR="00127751">
        <w:rPr>
          <w:rFonts w:ascii="Avenir Book" w:hAnsi="Avenir Book" w:cs="Arial"/>
        </w:rPr>
        <w:t>availability</w:t>
      </w:r>
      <w:r>
        <w:rPr>
          <w:rFonts w:ascii="Avenir Book" w:hAnsi="Avenir Book" w:cs="Arial"/>
        </w:rPr>
        <w:t xml:space="preserve"> in </w:t>
      </w:r>
      <w:r w:rsidR="00127751">
        <w:rPr>
          <w:rFonts w:ascii="Avenir Book" w:hAnsi="Avenir Book" w:cs="Arial"/>
        </w:rPr>
        <w:t xml:space="preserve">surrounding </w:t>
      </w:r>
      <w:r>
        <w:rPr>
          <w:rFonts w:ascii="Avenir Book" w:hAnsi="Avenir Book" w:cs="Arial"/>
        </w:rPr>
        <w:t>coastal waters</w:t>
      </w:r>
      <w:commentRangeEnd w:id="172"/>
      <w:r w:rsidR="00A22E12">
        <w:rPr>
          <w:rStyle w:val="CommentReference"/>
          <w:rFonts w:asciiTheme="minorHAnsi" w:eastAsiaTheme="minorHAnsi" w:hAnsiTheme="minorHAnsi" w:cstheme="minorBidi"/>
          <w:kern w:val="2"/>
          <w:lang w:bidi="ar-SA"/>
          <w14:ligatures w14:val="standardContextual"/>
        </w:rPr>
        <w:commentReference w:id="172"/>
      </w:r>
      <w:r>
        <w:rPr>
          <w:rFonts w:ascii="Avenir Book" w:hAnsi="Avenir Book" w:cs="Arial"/>
        </w:rPr>
        <w:t xml:space="preserve">, but tidal wetlands also </w:t>
      </w:r>
      <w:r w:rsidR="00127751">
        <w:rPr>
          <w:rFonts w:ascii="Avenir Book" w:hAnsi="Avenir Book" w:cs="Arial"/>
        </w:rPr>
        <w:t>receive N inputs from</w:t>
      </w:r>
      <w:r>
        <w:rPr>
          <w:rFonts w:ascii="Avenir Book" w:hAnsi="Avenir Book" w:cs="Arial"/>
        </w:rPr>
        <w:t xml:space="preserve"> N-fixation, groundwater delivery </w:t>
      </w:r>
      <w:commentRangeStart w:id="173"/>
      <w:r>
        <w:rPr>
          <w:rFonts w:ascii="Avenir Book" w:hAnsi="Avenir Book" w:cs="Arial"/>
        </w:rPr>
        <w:t>or</w:t>
      </w:r>
      <w:commentRangeEnd w:id="173"/>
      <w:r w:rsidR="00D16F5D">
        <w:rPr>
          <w:rStyle w:val="CommentReference"/>
          <w:rFonts w:asciiTheme="minorHAnsi" w:eastAsiaTheme="minorHAnsi" w:hAnsiTheme="minorHAnsi" w:cstheme="minorBidi"/>
          <w:kern w:val="2"/>
          <w:lang w:bidi="ar-SA"/>
          <w14:ligatures w14:val="standardContextual"/>
        </w:rPr>
        <w:commentReference w:id="173"/>
      </w:r>
      <w:r>
        <w:rPr>
          <w:rFonts w:ascii="Avenir Book" w:hAnsi="Avenir Book" w:cs="Arial"/>
        </w:rPr>
        <w:t xml:space="preserve"> atmospheric deposition </w:t>
      </w:r>
      <w:commentRangeStart w:id="174"/>
      <w:r>
        <w:rPr>
          <w:rFonts w:ascii="Avenir Book" w:hAnsi="Avenir Book" w:cs="Arial"/>
        </w:rPr>
        <w:fldChar w:fldCharType="begin"/>
      </w:r>
      <w:r>
        <w:rPr>
          <w:rFonts w:ascii="Avenir Book" w:hAnsi="Avenir Book" w:cs="Arial"/>
        </w:rPr>
        <w:instrText xml:space="preserve"> ADDIN ZOTERO_ITEM CSL_CITATION {"citationID":"8Uj8d2d4","properties":{"formattedCitation":"(Tobias &amp; Neubauer, 2019)","plainCitation":"(Tobias &amp; Neubauer, 2019)","noteIndex":0},"citationItems":[{"id":2722,"uris":["http://zotero.org/users/2451062/items/DDIS5IQQ"],"itemData":{"id":2722,"type":"article-journal","container-title":"Coastal wetlands","note":"publisher: Elsevier","page":"539–596","source":"Google Scholar","title":"Salt marsh biogeochemistry—an overview","author":[{"family":"Tobias","given":"Craig"},{"family":"Neubauer","given":"Scott C."}],"issued":{"date-parts":[["2019"]]}}}],"schema":"https://github.com/citation-style-language/schema/raw/master/csl-citation.json"} </w:instrText>
      </w:r>
      <w:r>
        <w:rPr>
          <w:rFonts w:ascii="Avenir Book" w:hAnsi="Avenir Book" w:cs="Arial"/>
        </w:rPr>
        <w:fldChar w:fldCharType="separate"/>
      </w:r>
      <w:r>
        <w:rPr>
          <w:rFonts w:ascii="Avenir Book" w:hAnsi="Avenir Book" w:cs="Arial"/>
          <w:noProof/>
        </w:rPr>
        <w:t>(Tobias &amp; Neubauer, 2019)</w:t>
      </w:r>
      <w:r>
        <w:rPr>
          <w:rFonts w:ascii="Avenir Book" w:hAnsi="Avenir Book" w:cs="Arial"/>
        </w:rPr>
        <w:fldChar w:fldCharType="end"/>
      </w:r>
      <w:commentRangeEnd w:id="174"/>
      <w:del w:id="175" w:author="Craft, Christopher B" w:date="2024-02-02T07:56:00Z">
        <w:r>
          <w:rPr>
            <w:rFonts w:ascii="Avenir Book" w:hAnsi="Avenir Book" w:cs="Arial"/>
          </w:rPr>
          <w:delText>.</w:delText>
        </w:r>
      </w:del>
      <w:ins w:id="176" w:author="Josh Breithaupt" w:date="2024-02-02T07:55:00Z">
        <w:r w:rsidR="001040D5">
          <w:rPr>
            <w:rStyle w:val="CommentReference"/>
            <w:rFonts w:asciiTheme="minorHAnsi" w:eastAsiaTheme="minorHAnsi" w:hAnsiTheme="minorHAnsi" w:cstheme="minorBidi"/>
            <w:kern w:val="2"/>
            <w:lang w:bidi="ar-SA"/>
            <w14:ligatures w14:val="standardContextual"/>
          </w:rPr>
          <w:commentReference w:id="174"/>
        </w:r>
        <w:r>
          <w:rPr>
            <w:rFonts w:ascii="Avenir Book" w:hAnsi="Avenir Book" w:cs="Arial"/>
          </w:rPr>
          <w:t>.</w:t>
        </w:r>
      </w:ins>
      <w:del w:id="177" w:author="Josh Breithaupt" w:date="2024-02-02T07:55:00Z">
        <w:r>
          <w:rPr>
            <w:rFonts w:ascii="Avenir Book" w:hAnsi="Avenir Book" w:cs="Arial"/>
          </w:rPr>
          <w:delText>.</w:delText>
        </w:r>
      </w:del>
      <w:r>
        <w:rPr>
          <w:rFonts w:ascii="Avenir Book" w:hAnsi="Avenir Book" w:cs="Arial"/>
        </w:rPr>
        <w:t xml:space="preserve"> In mangroves it was estimated that N-fixation </w:t>
      </w:r>
      <w:del w:id="178" w:author="Canty, Steven [2]" w:date="2024-01-24T15:11:00Z">
        <w:r>
          <w:rPr>
            <w:rFonts w:ascii="Avenir Book" w:hAnsi="Avenir Book" w:cs="Arial"/>
          </w:rPr>
          <w:delText xml:space="preserve">can </w:delText>
        </w:r>
      </w:del>
      <w:r>
        <w:rPr>
          <w:rFonts w:ascii="Avenir Book" w:hAnsi="Avenir Book" w:cs="Arial"/>
        </w:rPr>
        <w:t xml:space="preserve">only </w:t>
      </w:r>
      <w:ins w:id="179" w:author="Canty, Steven" w:date="2024-02-02T07:49:00Z">
        <w:r>
          <w:rPr>
            <w:rFonts w:ascii="Avenir Book" w:hAnsi="Avenir Book" w:cs="Arial"/>
          </w:rPr>
          <w:t>account</w:t>
        </w:r>
      </w:ins>
      <w:ins w:id="180" w:author="Canty, Steven [2]" w:date="2024-01-24T15:11:00Z">
        <w:r w:rsidR="00D16F5D">
          <w:rPr>
            <w:rFonts w:ascii="Avenir Book" w:hAnsi="Avenir Book" w:cs="Arial"/>
          </w:rPr>
          <w:t>s</w:t>
        </w:r>
      </w:ins>
      <w:del w:id="181" w:author="Canty, Steven" w:date="2024-02-02T07:49:00Z">
        <w:r>
          <w:rPr>
            <w:rFonts w:ascii="Avenir Book" w:hAnsi="Avenir Book" w:cs="Arial"/>
          </w:rPr>
          <w:delText>account</w:delText>
        </w:r>
      </w:del>
      <w:r>
        <w:rPr>
          <w:rFonts w:ascii="Avenir Book" w:hAnsi="Avenir Book" w:cs="Arial"/>
        </w:rPr>
        <w:t xml:space="preserve"> </w:t>
      </w:r>
      <w:del w:id="182" w:author="Canty, Steven [2]" w:date="2024-01-24T15:11:00Z">
        <w:r>
          <w:rPr>
            <w:rFonts w:ascii="Avenir Book" w:hAnsi="Avenir Book" w:cs="Arial"/>
          </w:rPr>
          <w:delText xml:space="preserve">for </w:delText>
        </w:r>
      </w:del>
      <w:r>
        <w:rPr>
          <w:rFonts w:ascii="Avenir Book" w:hAnsi="Avenir Book" w:cs="Arial"/>
        </w:rPr>
        <w:t>up to 3.2 g N m</w:t>
      </w:r>
      <w:r w:rsidRPr="00BB36A7">
        <w:rPr>
          <w:rFonts w:ascii="Avenir Book" w:hAnsi="Avenir Book" w:cs="Arial"/>
          <w:vertAlign w:val="superscript"/>
        </w:rPr>
        <w:t>-2</w:t>
      </w:r>
      <w:r>
        <w:rPr>
          <w:rFonts w:ascii="Avenir Book" w:hAnsi="Avenir Book" w:cs="Arial"/>
        </w:rPr>
        <w:t xml:space="preserve"> yr</w:t>
      </w:r>
      <w:r w:rsidRPr="00BB36A7">
        <w:rPr>
          <w:rFonts w:ascii="Avenir Book" w:hAnsi="Avenir Book" w:cs="Arial"/>
          <w:vertAlign w:val="superscript"/>
        </w:rPr>
        <w:t>-1</w:t>
      </w:r>
      <w:r>
        <w:rPr>
          <w:rFonts w:ascii="Avenir Book" w:hAnsi="Avenir Book" w:cs="Arial"/>
        </w:rPr>
        <w:t xml:space="preserve"> and is often matched by denitrification rates in mangroves </w:t>
      </w:r>
      <w:r>
        <w:rPr>
          <w:rFonts w:ascii="Avenir Book" w:hAnsi="Avenir Book" w:cs="Arial"/>
        </w:rPr>
        <w:fldChar w:fldCharType="begin"/>
      </w:r>
      <w:r>
        <w:rPr>
          <w:rFonts w:ascii="Avenir Book" w:hAnsi="Avenir Book" w:cs="Arial"/>
        </w:rPr>
        <w:instrText xml:space="preserve"> ADDIN ZOTERO_ITEM CSL_CITATION {"citationID":"jf3tanL0","properties":{"formattedCitation":"(Twilley &amp; Rivera-Monroy, 2009)","plainCitation":"(Twilley &amp; Rivera-Monroy, 2009)","noteIndex":0},"citationItems":[{"id":2741,"uris":["http://zotero.org/users/2451062/items/XWUVWKH7"],"itemData":{"id":2741,"type":"article-journal","container-title":"Coastal wetlands: an integrated ecosystem approach","note":"publisher: Elsevier New York","page":"641–684","source":"Google Scholar","title":"Ecogeomorphic models of nutrient biogeochemistry for mangrove wetlands","volume":"1","author":[{"family":"Twilley","given":"Robert R."},{"family":"Rivera-Monroy","given":"Victor H."}],"issued":{"date-parts":[["2009"]]}}}],"schema":"https://github.com/citation-style-language/schema/raw/master/csl-citation.json"} </w:instrText>
      </w:r>
      <w:r>
        <w:rPr>
          <w:rFonts w:ascii="Avenir Book" w:hAnsi="Avenir Book" w:cs="Arial"/>
        </w:rPr>
        <w:fldChar w:fldCharType="separate"/>
      </w:r>
      <w:r>
        <w:rPr>
          <w:rFonts w:ascii="Avenir Book" w:hAnsi="Avenir Book" w:cs="Arial"/>
          <w:noProof/>
        </w:rPr>
        <w:t>(Twilley &amp; Rivera-Monroy, 2009)</w:t>
      </w:r>
      <w:r>
        <w:rPr>
          <w:rFonts w:ascii="Avenir Book" w:hAnsi="Avenir Book" w:cs="Arial"/>
        </w:rPr>
        <w:fldChar w:fldCharType="end"/>
      </w:r>
      <w:r>
        <w:rPr>
          <w:rFonts w:ascii="Avenir Book" w:hAnsi="Avenir Book" w:cs="Arial"/>
        </w:rPr>
        <w:t xml:space="preserve">, so that net gaseous exchange of N between </w:t>
      </w:r>
      <w:commentRangeStart w:id="183"/>
      <w:r>
        <w:rPr>
          <w:rFonts w:ascii="Avenir Book" w:hAnsi="Avenir Book" w:cs="Arial"/>
        </w:rPr>
        <w:t>wetlands and atmosphere is often considerably lower</w:t>
      </w:r>
      <w:r w:rsidR="00127751">
        <w:rPr>
          <w:rFonts w:ascii="Avenir Book" w:hAnsi="Avenir Book" w:cs="Arial"/>
        </w:rPr>
        <w:t xml:space="preserve"> than total demand</w:t>
      </w:r>
      <w:commentRangeEnd w:id="183"/>
      <w:r w:rsidR="00A22E12">
        <w:rPr>
          <w:rStyle w:val="CommentReference"/>
          <w:rFonts w:asciiTheme="minorHAnsi" w:eastAsiaTheme="minorHAnsi" w:hAnsiTheme="minorHAnsi" w:cstheme="minorBidi"/>
          <w:kern w:val="2"/>
          <w:lang w:bidi="ar-SA"/>
          <w14:ligatures w14:val="standardContextual"/>
        </w:rPr>
        <w:commentReference w:id="183"/>
      </w:r>
      <w:r>
        <w:rPr>
          <w:rFonts w:ascii="Avenir Book" w:hAnsi="Avenir Book" w:cs="Arial"/>
        </w:rPr>
        <w:t xml:space="preserve">. In young marshes, </w:t>
      </w:r>
      <w:del w:id="184" w:author="Canty, Steven [2]" w:date="2024-01-24T15:11:00Z">
        <w:r>
          <w:rPr>
            <w:rFonts w:ascii="Avenir Book" w:hAnsi="Avenir Book" w:cs="Arial"/>
          </w:rPr>
          <w:delText xml:space="preserve">though, </w:delText>
        </w:r>
      </w:del>
      <w:ins w:id="185" w:author="Josh Breithaupt" w:date="2024-02-02T07:55:00Z">
        <w:r>
          <w:rPr>
            <w:rFonts w:ascii="Avenir Book" w:hAnsi="Avenir Book" w:cs="Arial"/>
          </w:rPr>
          <w:t xml:space="preserve">rates </w:t>
        </w:r>
      </w:ins>
      <w:ins w:id="186" w:author="Krauss, Ken W" w:date="2024-01-16T08:37:00Z">
        <w:r w:rsidR="005C272A">
          <w:rPr>
            <w:rFonts w:ascii="Avenir Book" w:hAnsi="Avenir Book" w:cs="Arial"/>
          </w:rPr>
          <w:t xml:space="preserve">of </w:t>
        </w:r>
      </w:ins>
      <w:ins w:id="187" w:author="Krauss, Ken W" w:date="2024-01-16T08:38:00Z">
        <w:r w:rsidR="005C272A">
          <w:rPr>
            <w:rFonts w:ascii="Avenir Book" w:hAnsi="Avenir Book" w:cs="Arial"/>
          </w:rPr>
          <w:t xml:space="preserve">soil </w:t>
        </w:r>
      </w:ins>
      <w:ins w:id="188" w:author="Krauss, Ken W" w:date="2024-01-16T08:37:00Z">
        <w:r w:rsidR="005C272A">
          <w:rPr>
            <w:rFonts w:ascii="Avenir Book" w:hAnsi="Avenir Book" w:cs="Arial"/>
          </w:rPr>
          <w:t xml:space="preserve">N </w:t>
        </w:r>
      </w:ins>
      <w:ins w:id="189" w:author="Rovai, Andre S ERDC-RDE-EL-MS CIV" w:date="2024-01-21T20:18:00Z">
        <w:r w:rsidR="005F0D32">
          <w:rPr>
            <w:rFonts w:ascii="Avenir Book" w:hAnsi="Avenir Book" w:cs="Arial"/>
          </w:rPr>
          <w:t xml:space="preserve">burial </w:t>
        </w:r>
      </w:ins>
      <w:del w:id="190" w:author="Josh Breithaupt" w:date="2024-02-02T07:55:00Z">
        <w:r>
          <w:rPr>
            <w:rFonts w:ascii="Avenir Book" w:hAnsi="Avenir Book" w:cs="Arial"/>
          </w:rPr>
          <w:delText xml:space="preserve">rates </w:delText>
        </w:r>
      </w:del>
      <w:del w:id="191" w:author="Canty, Steven [2]" w:date="2024-01-24T15:11:00Z">
        <w:r>
          <w:rPr>
            <w:rFonts w:ascii="Avenir Book" w:hAnsi="Avenir Book" w:cs="Arial"/>
          </w:rPr>
          <w:delText>higher</w:delText>
        </w:r>
        <w:r w:rsidDel="00D16F5D">
          <w:rPr>
            <w:rFonts w:ascii="Avenir Book" w:hAnsi="Avenir Book" w:cs="Arial"/>
          </w:rPr>
          <w:delText xml:space="preserve"> </w:delText>
        </w:r>
      </w:del>
      <w:ins w:id="192" w:author="Canty, Steven [2]" w:date="2024-01-24T15:11:00Z">
        <w:r w:rsidR="00D16F5D">
          <w:rPr>
            <w:rFonts w:ascii="Avenir Book" w:hAnsi="Avenir Book" w:cs="Arial"/>
          </w:rPr>
          <w:t>greater</w:t>
        </w:r>
        <w:r>
          <w:rPr>
            <w:rFonts w:ascii="Avenir Book" w:hAnsi="Avenir Book" w:cs="Arial"/>
          </w:rPr>
          <w:t xml:space="preserve"> </w:t>
        </w:r>
      </w:ins>
      <w:r>
        <w:rPr>
          <w:rFonts w:ascii="Avenir Book" w:hAnsi="Avenir Book" w:cs="Arial"/>
        </w:rPr>
        <w:t>than 35 g N m</w:t>
      </w:r>
      <w:r w:rsidRPr="00BB36A7">
        <w:rPr>
          <w:rFonts w:ascii="Avenir Book" w:hAnsi="Avenir Book" w:cs="Arial"/>
          <w:vertAlign w:val="superscript"/>
        </w:rPr>
        <w:t>-2</w:t>
      </w:r>
      <w:r>
        <w:rPr>
          <w:rFonts w:ascii="Avenir Book" w:hAnsi="Avenir Book" w:cs="Arial"/>
        </w:rPr>
        <w:t xml:space="preserve"> yr</w:t>
      </w:r>
      <w:r w:rsidRPr="00BB36A7">
        <w:rPr>
          <w:rFonts w:ascii="Avenir Book" w:hAnsi="Avenir Book" w:cs="Arial"/>
          <w:vertAlign w:val="superscript"/>
        </w:rPr>
        <w:t>-1</w:t>
      </w:r>
      <w:r>
        <w:rPr>
          <w:rFonts w:ascii="Avenir Book" w:hAnsi="Avenir Book" w:cs="Arial"/>
        </w:rPr>
        <w:t xml:space="preserve"> have been reported, which </w:t>
      </w:r>
      <w:commentRangeStart w:id="193"/>
      <w:r>
        <w:rPr>
          <w:rFonts w:ascii="Avenir Book" w:hAnsi="Avenir Book" w:cs="Arial"/>
        </w:rPr>
        <w:t>exceeds plant and soil demand</w:t>
      </w:r>
      <w:commentRangeEnd w:id="193"/>
      <w:r w:rsidR="005C272A">
        <w:rPr>
          <w:rStyle w:val="CommentReference"/>
          <w:rFonts w:asciiTheme="minorHAnsi" w:eastAsiaTheme="minorHAnsi" w:hAnsiTheme="minorHAnsi" w:cstheme="minorBidi"/>
          <w:kern w:val="2"/>
          <w:lang w:bidi="ar-SA"/>
          <w14:ligatures w14:val="standardContextual"/>
        </w:rPr>
        <w:commentReference w:id="193"/>
      </w:r>
      <w:r>
        <w:rPr>
          <w:rFonts w:ascii="Avenir Book" w:hAnsi="Avenir Book" w:cs="Arial"/>
        </w:rPr>
        <w:t xml:space="preserve"> </w:t>
      </w:r>
      <w:r>
        <w:rPr>
          <w:rFonts w:ascii="Avenir Book" w:hAnsi="Avenir Book" w:cs="Arial"/>
        </w:rPr>
        <w:fldChar w:fldCharType="begin"/>
      </w:r>
      <w:r>
        <w:rPr>
          <w:rFonts w:ascii="Avenir Book" w:hAnsi="Avenir Book" w:cs="Arial"/>
        </w:rPr>
        <w:instrText xml:space="preserve"> ADDIN ZOTERO_ITEM CSL_CITATION {"citationID":"35HXmMBh","properties":{"formattedCitation":"(Currin et al., 1996)","plainCitation":"(Currin et al., 1996)","noteIndex":0},"citationItems":[{"id":2778,"uris":["http://zotero.org/users/2451062/items/YFE8632V"],"itemData":{"id":2778,"type":"article-journal","container-title":"Estuarine, Coastal and Shelf Science","issue":"5","note":"publisher: Elsevier","page":"597–616","source":"Google Scholar","title":"Diel Rates of N2-fixation and Denitrification in a TransplantedSpartina alternifloraMarsh: Implications for N-flux Dynamics","title-short":"Diel Rates of N2-fixation and Denitrification in a TransplantedSpartina alternifloraMarsh","volume":"42","author":[{"family":"Currin","given":"C. A."},{"family":"Joye","given":"S. B."},{"family":"Paerl","given":"H. W."}],"issued":{"date-parts":[["1996"]]}}}],"schema":"https://github.com/citation-style-language/schema/raw/master/csl-citation.json"} </w:instrText>
      </w:r>
      <w:r>
        <w:rPr>
          <w:rFonts w:ascii="Avenir Book" w:hAnsi="Avenir Book" w:cs="Arial"/>
        </w:rPr>
        <w:fldChar w:fldCharType="separate"/>
      </w:r>
      <w:r>
        <w:rPr>
          <w:rFonts w:ascii="Avenir Book" w:hAnsi="Avenir Book" w:cs="Arial"/>
          <w:noProof/>
        </w:rPr>
        <w:t>(Currin et al., 1996)</w:t>
      </w:r>
      <w:r>
        <w:rPr>
          <w:rFonts w:ascii="Avenir Book" w:hAnsi="Avenir Book" w:cs="Arial"/>
        </w:rPr>
        <w:fldChar w:fldCharType="end"/>
      </w:r>
      <w:r>
        <w:rPr>
          <w:rFonts w:ascii="Avenir Book" w:hAnsi="Avenir Book" w:cs="Arial"/>
        </w:rPr>
        <w:t>. Though we have sharpened the estimates of total N burial, the partitioning of N sources to meet this demand remains highly uncertain</w:t>
      </w:r>
      <w:commentRangeStart w:id="194"/>
      <w:r>
        <w:rPr>
          <w:rFonts w:ascii="Avenir Book" w:hAnsi="Avenir Book" w:cs="Arial"/>
        </w:rPr>
        <w:t>.</w:t>
      </w:r>
      <w:r w:rsidR="00675871">
        <w:rPr>
          <w:rFonts w:ascii="Avenir Book" w:hAnsi="Avenir Book" w:cs="Arial"/>
        </w:rPr>
        <w:t xml:space="preserve"> </w:t>
      </w:r>
      <w:r w:rsidR="004703AC">
        <w:rPr>
          <w:rFonts w:ascii="Avenir Book" w:hAnsi="Avenir Book" w:cs="Arial"/>
        </w:rPr>
        <w:t xml:space="preserve">Regardless of </w:t>
      </w:r>
      <w:r w:rsidR="00127751">
        <w:rPr>
          <w:rFonts w:ascii="Avenir Book" w:hAnsi="Avenir Book" w:cs="Arial"/>
        </w:rPr>
        <w:t>its</w:t>
      </w:r>
      <w:r w:rsidR="004703AC">
        <w:rPr>
          <w:rFonts w:ascii="Avenir Book" w:hAnsi="Avenir Book" w:cs="Arial"/>
        </w:rPr>
        <w:t xml:space="preserve"> source, once </w:t>
      </w:r>
      <w:r w:rsidR="00127751">
        <w:rPr>
          <w:rFonts w:ascii="Avenir Book" w:hAnsi="Avenir Book" w:cs="Arial"/>
        </w:rPr>
        <w:t>N</w:t>
      </w:r>
      <w:r w:rsidR="004703AC">
        <w:rPr>
          <w:rFonts w:ascii="Avenir Book" w:hAnsi="Avenir Book" w:cs="Arial"/>
        </w:rPr>
        <w:t xml:space="preserve"> </w:t>
      </w:r>
      <w:commentRangeStart w:id="195"/>
      <w:r w:rsidR="004703AC">
        <w:rPr>
          <w:rFonts w:ascii="Avenir Book" w:hAnsi="Avenir Book" w:cs="Arial"/>
        </w:rPr>
        <w:t>enters the soil organic N</w:t>
      </w:r>
      <w:r w:rsidR="00955A19">
        <w:rPr>
          <w:rFonts w:ascii="Avenir Book" w:hAnsi="Avenir Book" w:cs="Arial"/>
        </w:rPr>
        <w:t xml:space="preserve"> pool</w:t>
      </w:r>
      <w:commentRangeEnd w:id="195"/>
      <w:r w:rsidR="005C272A">
        <w:rPr>
          <w:rStyle w:val="CommentReference"/>
          <w:rFonts w:asciiTheme="minorHAnsi" w:eastAsiaTheme="minorHAnsi" w:hAnsiTheme="minorHAnsi" w:cstheme="minorBidi"/>
          <w:kern w:val="2"/>
          <w:lang w:bidi="ar-SA"/>
          <w14:ligatures w14:val="standardContextual"/>
        </w:rPr>
        <w:commentReference w:id="195"/>
      </w:r>
      <w:r w:rsidR="004703AC">
        <w:rPr>
          <w:rFonts w:ascii="Avenir Book" w:hAnsi="Avenir Book" w:cs="Arial"/>
        </w:rPr>
        <w:t xml:space="preserve">, it </w:t>
      </w:r>
      <w:r w:rsidR="00127751">
        <w:rPr>
          <w:rFonts w:ascii="Avenir Book" w:hAnsi="Avenir Book" w:cs="Arial"/>
        </w:rPr>
        <w:t xml:space="preserve">may remain nearly inert for millennia. </w:t>
      </w:r>
      <w:commentRangeEnd w:id="194"/>
      <w:r w:rsidR="007650B0">
        <w:rPr>
          <w:rStyle w:val="CommentReference"/>
          <w:rFonts w:asciiTheme="minorHAnsi" w:eastAsiaTheme="minorHAnsi" w:hAnsiTheme="minorHAnsi" w:cstheme="minorBidi"/>
          <w:kern w:val="2"/>
          <w:lang w:bidi="ar-SA"/>
          <w14:ligatures w14:val="standardContextual"/>
        </w:rPr>
        <w:commentReference w:id="194"/>
      </w:r>
      <w:r w:rsidR="00127751">
        <w:rPr>
          <w:rFonts w:ascii="Avenir Book" w:hAnsi="Avenir Book" w:cs="Arial"/>
        </w:rPr>
        <w:t xml:space="preserve">Or, if the wetland soil is disturbed or the wetland collapses, soil N </w:t>
      </w:r>
      <w:r w:rsidR="00AB5E9B">
        <w:rPr>
          <w:rFonts w:ascii="Avenir Book" w:hAnsi="Avenir Book" w:cs="Arial"/>
        </w:rPr>
        <w:t>will</w:t>
      </w:r>
      <w:r w:rsidR="004703AC">
        <w:rPr>
          <w:rFonts w:ascii="Avenir Book" w:hAnsi="Avenir Book" w:cs="Arial"/>
        </w:rPr>
        <w:t xml:space="preserve"> </w:t>
      </w:r>
      <w:r w:rsidR="00127751">
        <w:rPr>
          <w:rFonts w:ascii="Avenir Book" w:hAnsi="Avenir Book" w:cs="Arial"/>
        </w:rPr>
        <w:t xml:space="preserve">be </w:t>
      </w:r>
      <w:r w:rsidR="00AB5E9B">
        <w:rPr>
          <w:rFonts w:ascii="Avenir Book" w:hAnsi="Avenir Book" w:cs="Arial"/>
        </w:rPr>
        <w:t xml:space="preserve">released abruptly into surrounding waters, </w:t>
      </w:r>
      <w:del w:id="196" w:author="Canty, Steven [2]" w:date="2024-01-24T15:12:00Z">
        <w:r w:rsidR="00AB5E9B">
          <w:rPr>
            <w:rFonts w:ascii="Avenir Book" w:hAnsi="Avenir Book" w:cs="Arial"/>
          </w:rPr>
          <w:delText xml:space="preserve">though </w:delText>
        </w:r>
      </w:del>
      <w:ins w:id="197" w:author="Canty, Steven [2]" w:date="2024-01-24T15:12:00Z">
        <w:r w:rsidR="00D72246">
          <w:rPr>
            <w:rFonts w:ascii="Avenir Book" w:hAnsi="Avenir Book" w:cs="Arial"/>
          </w:rPr>
          <w:t xml:space="preserve">however, </w:t>
        </w:r>
      </w:ins>
      <w:r w:rsidR="00AB5E9B">
        <w:rPr>
          <w:rFonts w:ascii="Avenir Book" w:hAnsi="Avenir Book" w:cs="Arial"/>
        </w:rPr>
        <w:t xml:space="preserve">its ultimate fate remains highly uncertain </w:t>
      </w:r>
      <w:r w:rsidR="00AB5E9B">
        <w:rPr>
          <w:rFonts w:ascii="Avenir Book" w:hAnsi="Avenir Book" w:cs="Arial"/>
        </w:rPr>
        <w:fldChar w:fldCharType="begin"/>
      </w:r>
      <w:r w:rsidR="00AB5E9B">
        <w:rPr>
          <w:rFonts w:ascii="Avenir Book" w:hAnsi="Avenir Book" w:cs="Arial"/>
        </w:rPr>
        <w:instrText xml:space="preserve"> ADDIN ZOTERO_ITEM CSL_CITATION {"citationID":"twDFL73Z","properties":{"formattedCitation":"(Cornwell et al., 2022)","plainCitation":"(Cornwell et al., 2022)","noteIndex":0},"citationItems":[{"id":2522,"uris":["http://zotero.org/users/2451062/items/YL3UPUV4"],"itemData":{"id":2522,"type":"article-journal","container-title":"JAWRA Journal of the American Water Resources Association","issue":"6","note":"publisher: Wiley Online Library","page":"940–957","source":"Google Scholar","title":"Nutrient retention and release in eroding Chesapeake bay tidal wetlands","volume":"58","author":[{"family":"Cornwell","given":"Jeffrey C."},{"family":"Owens","given":"Michael S."},{"family":"Staver","given":"Lorie W."}],"issued":{"date-parts":[["2022"]]}}}],"schema":"https://github.com/citation-style-language/schema/raw/master/csl-citation.json"} </w:instrText>
      </w:r>
      <w:r w:rsidR="00AB5E9B">
        <w:rPr>
          <w:rFonts w:ascii="Avenir Book" w:hAnsi="Avenir Book" w:cs="Arial"/>
        </w:rPr>
        <w:fldChar w:fldCharType="separate"/>
      </w:r>
      <w:r w:rsidR="00AB5E9B">
        <w:rPr>
          <w:rFonts w:ascii="Avenir Book" w:hAnsi="Avenir Book" w:cs="Arial"/>
          <w:noProof/>
        </w:rPr>
        <w:t>(Cornwell et al., 2022)</w:t>
      </w:r>
      <w:r w:rsidR="00AB5E9B">
        <w:rPr>
          <w:rFonts w:ascii="Avenir Book" w:hAnsi="Avenir Book" w:cs="Arial"/>
        </w:rPr>
        <w:fldChar w:fldCharType="end"/>
      </w:r>
      <w:r w:rsidR="00127751">
        <w:rPr>
          <w:rFonts w:ascii="Avenir Book" w:hAnsi="Avenir Book" w:cs="Arial"/>
        </w:rPr>
        <w:t xml:space="preserve">. </w:t>
      </w:r>
      <w:r w:rsidR="004703AC">
        <w:rPr>
          <w:rFonts w:ascii="Avenir Book" w:hAnsi="Avenir Book" w:cs="Arial"/>
        </w:rPr>
        <w:t xml:space="preserve">We applied the same C:N relationships from above to estimates of C mass in wetlands to estimate that the global mass of N in tidal wetland </w:t>
      </w:r>
      <w:commentRangeStart w:id="198"/>
      <w:r w:rsidR="004703AC">
        <w:rPr>
          <w:rFonts w:ascii="Avenir Book" w:hAnsi="Avenir Book" w:cs="Arial"/>
        </w:rPr>
        <w:t xml:space="preserve">soils is </w:t>
      </w:r>
      <w:r w:rsidR="00675871">
        <w:rPr>
          <w:rFonts w:ascii="Avenir Book" w:hAnsi="Avenir Book" w:cs="Arial"/>
        </w:rPr>
        <w:t xml:space="preserve">roughly </w:t>
      </w:r>
      <w:r w:rsidR="003C267F">
        <w:rPr>
          <w:rFonts w:ascii="Avenir Book" w:hAnsi="Avenir Book" w:cs="Arial"/>
        </w:rPr>
        <w:t>4</w:t>
      </w:r>
      <w:r w:rsidR="004703AC">
        <w:rPr>
          <w:rFonts w:ascii="Avenir Book" w:hAnsi="Avenir Book" w:cs="Arial"/>
        </w:rPr>
        <w:t xml:space="preserve">00 </w:t>
      </w:r>
      <w:proofErr w:type="spellStart"/>
      <w:r w:rsidR="004703AC">
        <w:rPr>
          <w:rFonts w:ascii="Avenir Book" w:hAnsi="Avenir Book" w:cs="Arial"/>
        </w:rPr>
        <w:t>Tg</w:t>
      </w:r>
      <w:proofErr w:type="spellEnd"/>
      <w:ins w:id="199" w:author="Rovai, Andre S ERDC-RDE-EL-MS CIV" w:date="2024-01-21T20:19:00Z">
        <w:r w:rsidR="004703AC">
          <w:rPr>
            <w:rFonts w:ascii="Avenir Book" w:hAnsi="Avenir Book" w:cs="Arial"/>
          </w:rPr>
          <w:t xml:space="preserve"> </w:t>
        </w:r>
        <w:r w:rsidR="005F0D32">
          <w:rPr>
            <w:rFonts w:ascii="Avenir Book" w:hAnsi="Avenir Book" w:cs="Arial"/>
          </w:rPr>
          <w:t>N</w:t>
        </w:r>
      </w:ins>
      <w:ins w:id="200" w:author="Canty, Steven" w:date="2024-02-02T07:49:00Z">
        <w:r w:rsidR="004703AC">
          <w:rPr>
            <w:rFonts w:ascii="Avenir Book" w:hAnsi="Avenir Book" w:cs="Arial"/>
          </w:rPr>
          <w:t xml:space="preserve"> </w:t>
        </w:r>
      </w:ins>
      <w:r w:rsidR="004703AC">
        <w:rPr>
          <w:rFonts w:ascii="Avenir Book" w:hAnsi="Avenir Book" w:cs="Arial"/>
        </w:rPr>
        <w:t>to 1 m depth</w:t>
      </w:r>
      <w:r w:rsidR="003C267F">
        <w:rPr>
          <w:rFonts w:ascii="Avenir Book" w:hAnsi="Avenir Book" w:cs="Arial"/>
        </w:rPr>
        <w:t xml:space="preserve"> (Table 1)</w:t>
      </w:r>
      <w:r w:rsidR="004703AC">
        <w:rPr>
          <w:rFonts w:ascii="Avenir Book" w:hAnsi="Avenir Book" w:cs="Arial"/>
        </w:rPr>
        <w:t xml:space="preserve">. </w:t>
      </w:r>
      <w:commentRangeEnd w:id="198"/>
      <w:r w:rsidR="00573523">
        <w:rPr>
          <w:rStyle w:val="CommentReference"/>
          <w:rFonts w:asciiTheme="minorHAnsi" w:eastAsiaTheme="minorHAnsi" w:hAnsiTheme="minorHAnsi" w:cstheme="minorBidi"/>
          <w:kern w:val="2"/>
          <w:lang w:bidi="ar-SA"/>
          <w14:ligatures w14:val="standardContextual"/>
        </w:rPr>
        <w:commentReference w:id="198"/>
      </w:r>
      <w:r w:rsidR="00AB5E9B">
        <w:rPr>
          <w:rFonts w:ascii="Avenir Book" w:hAnsi="Avenir Book" w:cs="Arial"/>
        </w:rPr>
        <w:t xml:space="preserve">Even if only a fraction of this large pool is eroded and only a fraction of that is </w:t>
      </w:r>
      <w:commentRangeStart w:id="201"/>
      <w:proofErr w:type="spellStart"/>
      <w:r w:rsidR="00AB5E9B">
        <w:rPr>
          <w:rFonts w:ascii="Avenir Book" w:hAnsi="Avenir Book" w:cs="Arial"/>
        </w:rPr>
        <w:t>remineralized</w:t>
      </w:r>
      <w:commentRangeEnd w:id="201"/>
      <w:proofErr w:type="spellEnd"/>
      <w:r w:rsidR="005C272A">
        <w:rPr>
          <w:rStyle w:val="CommentReference"/>
          <w:rFonts w:asciiTheme="minorHAnsi" w:eastAsiaTheme="minorHAnsi" w:hAnsiTheme="minorHAnsi" w:cstheme="minorBidi"/>
          <w:kern w:val="2"/>
          <w:lang w:bidi="ar-SA"/>
          <w14:ligatures w14:val="standardContextual"/>
        </w:rPr>
        <w:commentReference w:id="201"/>
      </w:r>
      <w:r w:rsidR="00AB5E9B">
        <w:rPr>
          <w:rFonts w:ascii="Avenir Book" w:hAnsi="Avenir Book" w:cs="Arial"/>
        </w:rPr>
        <w:t xml:space="preserve">, </w:t>
      </w:r>
      <w:commentRangeStart w:id="202"/>
      <w:r w:rsidR="00AB5E9B">
        <w:rPr>
          <w:rFonts w:ascii="Avenir Book" w:hAnsi="Avenir Book" w:cs="Arial"/>
        </w:rPr>
        <w:t xml:space="preserve">it could represent a locally significant contribution to coastal N budgets. </w:t>
      </w:r>
      <w:commentRangeEnd w:id="202"/>
      <w:r w:rsidR="00D72246">
        <w:rPr>
          <w:rStyle w:val="CommentReference"/>
          <w:rFonts w:asciiTheme="minorHAnsi" w:eastAsiaTheme="minorHAnsi" w:hAnsiTheme="minorHAnsi" w:cstheme="minorBidi"/>
          <w:kern w:val="2"/>
          <w:lang w:bidi="ar-SA"/>
          <w14:ligatures w14:val="standardContextual"/>
        </w:rPr>
        <w:commentReference w:id="202"/>
      </w:r>
    </w:p>
    <w:p w14:paraId="740E98B6" w14:textId="77777777" w:rsidR="003C267F" w:rsidRDefault="003C267F" w:rsidP="00504850">
      <w:pPr>
        <w:rPr>
          <w:del w:id="203" w:author="Josh Breithaupt" w:date="2024-02-02T07:55:00Z"/>
          <w:rFonts w:ascii="Avenir Book" w:hAnsi="Avenir Book" w:cs="Arial"/>
        </w:rPr>
      </w:pPr>
    </w:p>
    <w:p w14:paraId="1682F1C3" w14:textId="54907EFE" w:rsidR="003C267F" w:rsidRDefault="003C267F" w:rsidP="00504850">
      <w:pPr>
        <w:rPr>
          <w:rFonts w:ascii="Avenir Book" w:hAnsi="Avenir Book" w:cs="Arial"/>
        </w:rPr>
      </w:pPr>
      <w:r w:rsidRPr="003C267F">
        <w:rPr>
          <w:rFonts w:ascii="Avenir Book" w:hAnsi="Avenir Book" w:cs="Arial"/>
          <w:b/>
          <w:bCs/>
        </w:rPr>
        <w:t>Table 1</w:t>
      </w:r>
      <w:r>
        <w:rPr>
          <w:rFonts w:ascii="Avenir Book" w:hAnsi="Avenir Book" w:cs="Arial"/>
        </w:rPr>
        <w:t xml:space="preserve">. Estimates of soil N mass stored in tidal wetlands. </w:t>
      </w:r>
    </w:p>
    <w:tbl>
      <w:tblPr>
        <w:tblW w:w="6610" w:type="dxa"/>
        <w:tblLook w:val="04A0" w:firstRow="1" w:lastRow="0" w:firstColumn="1" w:lastColumn="0" w:noHBand="0" w:noVBand="1"/>
      </w:tblPr>
      <w:tblGrid>
        <w:gridCol w:w="2119"/>
        <w:gridCol w:w="1300"/>
        <w:gridCol w:w="1351"/>
        <w:gridCol w:w="1840"/>
      </w:tblGrid>
      <w:tr w:rsidR="003C267F" w14:paraId="06D47ED4" w14:textId="77777777" w:rsidTr="003C267F">
        <w:trPr>
          <w:trHeight w:val="320"/>
        </w:trPr>
        <w:tc>
          <w:tcPr>
            <w:tcW w:w="2119" w:type="dxa"/>
            <w:tcBorders>
              <w:top w:val="nil"/>
              <w:left w:val="nil"/>
              <w:bottom w:val="nil"/>
              <w:right w:val="nil"/>
            </w:tcBorders>
            <w:shd w:val="clear" w:color="auto" w:fill="auto"/>
            <w:noWrap/>
            <w:vAlign w:val="bottom"/>
            <w:hideMark/>
          </w:tcPr>
          <w:p w14:paraId="17446700" w14:textId="77777777" w:rsidR="003C267F" w:rsidRPr="003C267F" w:rsidRDefault="003C267F">
            <w:pPr>
              <w:rPr>
                <w:rFonts w:ascii="Avenir Book" w:hAnsi="Avenir Book"/>
              </w:rPr>
            </w:pPr>
          </w:p>
        </w:tc>
        <w:tc>
          <w:tcPr>
            <w:tcW w:w="1300" w:type="dxa"/>
            <w:tcBorders>
              <w:top w:val="nil"/>
              <w:left w:val="nil"/>
              <w:bottom w:val="nil"/>
              <w:right w:val="nil"/>
            </w:tcBorders>
            <w:shd w:val="clear" w:color="auto" w:fill="auto"/>
            <w:noWrap/>
            <w:vAlign w:val="bottom"/>
            <w:hideMark/>
          </w:tcPr>
          <w:p w14:paraId="3630285E" w14:textId="77777777" w:rsidR="003C267F" w:rsidRPr="003C267F" w:rsidRDefault="003C267F" w:rsidP="003C267F">
            <w:pPr>
              <w:jc w:val="center"/>
              <w:rPr>
                <w:rFonts w:ascii="Avenir Book" w:hAnsi="Avenir Book" w:cs="Calibri"/>
                <w:color w:val="000000"/>
              </w:rPr>
            </w:pPr>
            <w:commentRangeStart w:id="204"/>
            <w:r w:rsidRPr="003C267F">
              <w:rPr>
                <w:rFonts w:ascii="Avenir Book" w:hAnsi="Avenir Book" w:cs="Calibri"/>
                <w:color w:val="000000"/>
              </w:rPr>
              <w:t>Area (km</w:t>
            </w:r>
            <w:r w:rsidRPr="003C267F">
              <w:rPr>
                <w:rFonts w:ascii="Avenir Book" w:hAnsi="Avenir Book" w:cs="Calibri"/>
                <w:color w:val="000000"/>
                <w:vertAlign w:val="superscript"/>
              </w:rPr>
              <w:t>2</w:t>
            </w:r>
            <w:r w:rsidRPr="003C267F">
              <w:rPr>
                <w:rFonts w:ascii="Avenir Book" w:hAnsi="Avenir Book" w:cs="Calibri"/>
                <w:color w:val="000000"/>
              </w:rPr>
              <w:t>)</w:t>
            </w:r>
            <w:commentRangeEnd w:id="204"/>
            <w:r w:rsidR="005F0D32">
              <w:rPr>
                <w:rStyle w:val="CommentReference"/>
                <w:rFonts w:asciiTheme="minorHAnsi" w:eastAsiaTheme="minorHAnsi" w:hAnsiTheme="minorHAnsi" w:cstheme="minorBidi"/>
                <w:kern w:val="2"/>
                <w:lang w:bidi="ar-SA"/>
                <w14:ligatures w14:val="standardContextual"/>
              </w:rPr>
              <w:commentReference w:id="204"/>
            </w:r>
          </w:p>
        </w:tc>
        <w:tc>
          <w:tcPr>
            <w:tcW w:w="1351" w:type="dxa"/>
            <w:tcBorders>
              <w:top w:val="nil"/>
              <w:left w:val="nil"/>
              <w:bottom w:val="nil"/>
              <w:right w:val="nil"/>
            </w:tcBorders>
            <w:shd w:val="clear" w:color="auto" w:fill="auto"/>
            <w:noWrap/>
            <w:vAlign w:val="bottom"/>
            <w:hideMark/>
          </w:tcPr>
          <w:p w14:paraId="7199F589" w14:textId="056A44C3" w:rsidR="003C267F" w:rsidRDefault="003C267F" w:rsidP="003C267F">
            <w:pPr>
              <w:jc w:val="center"/>
              <w:rPr>
                <w:rFonts w:ascii="Avenir Book" w:hAnsi="Avenir Book" w:cs="Calibri"/>
                <w:color w:val="000000"/>
              </w:rPr>
            </w:pPr>
            <w:r w:rsidRPr="003C267F">
              <w:rPr>
                <w:rFonts w:ascii="Avenir Book" w:hAnsi="Avenir Book" w:cs="Calibri"/>
                <w:color w:val="000000"/>
              </w:rPr>
              <w:t xml:space="preserve">N </w:t>
            </w:r>
            <w:r>
              <w:rPr>
                <w:rFonts w:ascii="Avenir Book" w:hAnsi="Avenir Book" w:cs="Calibri"/>
                <w:color w:val="000000"/>
              </w:rPr>
              <w:t>stock</w:t>
            </w:r>
          </w:p>
          <w:p w14:paraId="70896EEB" w14:textId="657917FB" w:rsidR="003C267F" w:rsidRPr="003C267F" w:rsidRDefault="003C267F" w:rsidP="003C267F">
            <w:pPr>
              <w:jc w:val="center"/>
              <w:rPr>
                <w:rFonts w:ascii="Avenir Book" w:hAnsi="Avenir Book" w:cs="Calibri"/>
                <w:color w:val="000000"/>
              </w:rPr>
            </w:pPr>
            <w:r w:rsidRPr="003C267F">
              <w:rPr>
                <w:rFonts w:ascii="Avenir Book" w:hAnsi="Avenir Book" w:cs="Calibri"/>
                <w:color w:val="000000"/>
              </w:rPr>
              <w:t>(Mg ha</w:t>
            </w:r>
            <w:r w:rsidRPr="003C267F">
              <w:rPr>
                <w:rFonts w:ascii="Avenir Book" w:hAnsi="Avenir Book" w:cs="Calibri"/>
                <w:color w:val="000000"/>
                <w:vertAlign w:val="superscript"/>
              </w:rPr>
              <w:t>-1</w:t>
            </w:r>
            <w:r w:rsidRPr="003C267F">
              <w:rPr>
                <w:rFonts w:ascii="Avenir Book" w:hAnsi="Avenir Book" w:cs="Calibri"/>
                <w:color w:val="000000"/>
              </w:rPr>
              <w:t>)</w:t>
            </w:r>
          </w:p>
        </w:tc>
        <w:tc>
          <w:tcPr>
            <w:tcW w:w="1840" w:type="dxa"/>
            <w:tcBorders>
              <w:top w:val="nil"/>
              <w:left w:val="nil"/>
              <w:bottom w:val="nil"/>
              <w:right w:val="nil"/>
            </w:tcBorders>
            <w:shd w:val="clear" w:color="auto" w:fill="auto"/>
            <w:noWrap/>
            <w:vAlign w:val="bottom"/>
            <w:hideMark/>
          </w:tcPr>
          <w:p w14:paraId="6371263B" w14:textId="67EAB97B" w:rsidR="003C267F" w:rsidRPr="003C267F" w:rsidRDefault="003C267F" w:rsidP="003C267F">
            <w:pPr>
              <w:jc w:val="center"/>
              <w:rPr>
                <w:rFonts w:ascii="Avenir Book" w:hAnsi="Avenir Book" w:cs="Calibri"/>
                <w:color w:val="000000"/>
              </w:rPr>
            </w:pPr>
            <w:r w:rsidRPr="003C267F">
              <w:rPr>
                <w:rFonts w:ascii="Avenir Book" w:hAnsi="Avenir Book" w:cs="Calibri"/>
                <w:color w:val="000000"/>
              </w:rPr>
              <w:t xml:space="preserve">Global N </w:t>
            </w:r>
            <w:r>
              <w:rPr>
                <w:rFonts w:ascii="Avenir Book" w:hAnsi="Avenir Book" w:cs="Calibri"/>
                <w:color w:val="000000"/>
              </w:rPr>
              <w:t>stock</w:t>
            </w:r>
            <w:r w:rsidRPr="003C267F">
              <w:rPr>
                <w:rFonts w:ascii="Avenir Book" w:hAnsi="Avenir Book" w:cs="Calibri"/>
                <w:color w:val="000000"/>
              </w:rPr>
              <w:t xml:space="preserve"> (</w:t>
            </w:r>
            <w:proofErr w:type="spellStart"/>
            <w:r w:rsidRPr="003C267F">
              <w:rPr>
                <w:rFonts w:ascii="Avenir Book" w:hAnsi="Avenir Book" w:cs="Calibri"/>
                <w:color w:val="000000"/>
              </w:rPr>
              <w:t>Tg</w:t>
            </w:r>
            <w:proofErr w:type="spellEnd"/>
            <w:r w:rsidRPr="003C267F">
              <w:rPr>
                <w:rFonts w:ascii="Avenir Book" w:hAnsi="Avenir Book" w:cs="Calibri"/>
                <w:color w:val="000000"/>
              </w:rPr>
              <w:t>)</w:t>
            </w:r>
          </w:p>
        </w:tc>
      </w:tr>
      <w:tr w:rsidR="003C267F" w14:paraId="52BB9F5F" w14:textId="77777777" w:rsidTr="003C267F">
        <w:trPr>
          <w:trHeight w:val="320"/>
        </w:trPr>
        <w:tc>
          <w:tcPr>
            <w:tcW w:w="2119" w:type="dxa"/>
            <w:tcBorders>
              <w:top w:val="nil"/>
              <w:left w:val="nil"/>
              <w:bottom w:val="nil"/>
              <w:right w:val="nil"/>
            </w:tcBorders>
            <w:shd w:val="clear" w:color="auto" w:fill="auto"/>
            <w:noWrap/>
            <w:vAlign w:val="bottom"/>
            <w:hideMark/>
          </w:tcPr>
          <w:p w14:paraId="211232E1" w14:textId="77777777" w:rsidR="003C267F" w:rsidRPr="003C267F" w:rsidRDefault="003C267F">
            <w:pPr>
              <w:rPr>
                <w:rFonts w:ascii="Avenir Book" w:hAnsi="Avenir Book" w:cs="Calibri"/>
                <w:color w:val="000000"/>
              </w:rPr>
            </w:pPr>
            <w:r w:rsidRPr="003C267F">
              <w:rPr>
                <w:rFonts w:ascii="Avenir Book" w:hAnsi="Avenir Book" w:cs="Calibri"/>
                <w:color w:val="000000"/>
              </w:rPr>
              <w:t>Marsh</w:t>
            </w:r>
          </w:p>
        </w:tc>
        <w:tc>
          <w:tcPr>
            <w:tcW w:w="1300" w:type="dxa"/>
            <w:tcBorders>
              <w:top w:val="nil"/>
              <w:left w:val="nil"/>
              <w:bottom w:val="nil"/>
              <w:right w:val="nil"/>
            </w:tcBorders>
            <w:shd w:val="clear" w:color="auto" w:fill="auto"/>
            <w:noWrap/>
            <w:vAlign w:val="bottom"/>
            <w:hideMark/>
          </w:tcPr>
          <w:p w14:paraId="5236AD7D" w14:textId="75D08409" w:rsidR="003C267F" w:rsidRPr="003C267F" w:rsidRDefault="00D72246" w:rsidP="003C267F">
            <w:pPr>
              <w:jc w:val="center"/>
              <w:rPr>
                <w:rFonts w:ascii="Avenir Book" w:hAnsi="Avenir Book" w:cs="Calibri"/>
                <w:color w:val="000000"/>
              </w:rPr>
            </w:pPr>
            <w:ins w:id="205" w:author="Canty, Steven [2]" w:date="2024-01-24T15:13:00Z">
              <w:r>
                <w:rPr>
                  <w:rFonts w:ascii="Avenir Book" w:hAnsi="Avenir Book" w:cs="Calibri"/>
                  <w:color w:val="000000"/>
                </w:rPr>
                <w:t xml:space="preserve">  </w:t>
              </w:r>
            </w:ins>
            <w:r w:rsidR="003C267F" w:rsidRPr="003C267F">
              <w:rPr>
                <w:rFonts w:ascii="Avenir Book" w:hAnsi="Avenir Book" w:cs="Calibri"/>
                <w:color w:val="000000"/>
              </w:rPr>
              <w:t>90</w:t>
            </w:r>
            <w:r w:rsidR="003C267F">
              <w:rPr>
                <w:rFonts w:ascii="Avenir Book" w:hAnsi="Avenir Book" w:cs="Calibri"/>
                <w:color w:val="000000"/>
              </w:rPr>
              <w:t>,</w:t>
            </w:r>
            <w:r w:rsidR="003C267F" w:rsidRPr="003C267F">
              <w:rPr>
                <w:rFonts w:ascii="Avenir Book" w:hAnsi="Avenir Book" w:cs="Calibri"/>
                <w:color w:val="000000"/>
              </w:rPr>
              <w:t>800</w:t>
            </w:r>
            <w:commentRangeStart w:id="206"/>
            <w:commentRangeEnd w:id="206"/>
            <w:r w:rsidR="002360A2">
              <w:rPr>
                <w:rStyle w:val="CommentReference"/>
                <w:rFonts w:asciiTheme="minorHAnsi" w:eastAsiaTheme="minorHAnsi" w:hAnsiTheme="minorHAnsi" w:cstheme="minorBidi"/>
                <w:kern w:val="2"/>
                <w:lang w:bidi="ar-SA"/>
                <w14:ligatures w14:val="standardContextual"/>
              </w:rPr>
              <w:commentReference w:id="206"/>
            </w:r>
          </w:p>
        </w:tc>
        <w:tc>
          <w:tcPr>
            <w:tcW w:w="1351" w:type="dxa"/>
            <w:tcBorders>
              <w:top w:val="nil"/>
              <w:left w:val="nil"/>
              <w:bottom w:val="nil"/>
              <w:right w:val="nil"/>
            </w:tcBorders>
            <w:shd w:val="clear" w:color="auto" w:fill="auto"/>
            <w:noWrap/>
            <w:vAlign w:val="bottom"/>
            <w:hideMark/>
          </w:tcPr>
          <w:p w14:paraId="16AA86C1" w14:textId="77777777" w:rsidR="003C267F" w:rsidRPr="003C267F" w:rsidRDefault="003C267F" w:rsidP="003C267F">
            <w:pPr>
              <w:jc w:val="center"/>
              <w:rPr>
                <w:rFonts w:ascii="Avenir Book" w:hAnsi="Avenir Book" w:cs="Calibri"/>
                <w:color w:val="000000"/>
              </w:rPr>
            </w:pPr>
            <w:r w:rsidRPr="003C267F">
              <w:rPr>
                <w:rFonts w:ascii="Avenir Book" w:hAnsi="Avenir Book" w:cs="Calibri"/>
                <w:color w:val="000000"/>
              </w:rPr>
              <w:t>17</w:t>
            </w:r>
          </w:p>
        </w:tc>
        <w:tc>
          <w:tcPr>
            <w:tcW w:w="1840" w:type="dxa"/>
            <w:tcBorders>
              <w:top w:val="nil"/>
              <w:left w:val="nil"/>
              <w:bottom w:val="nil"/>
              <w:right w:val="nil"/>
            </w:tcBorders>
            <w:shd w:val="clear" w:color="auto" w:fill="auto"/>
            <w:noWrap/>
            <w:vAlign w:val="bottom"/>
            <w:hideMark/>
          </w:tcPr>
          <w:p w14:paraId="270054A2" w14:textId="77777777" w:rsidR="003C267F" w:rsidRPr="003C267F" w:rsidRDefault="003C267F" w:rsidP="003C267F">
            <w:pPr>
              <w:jc w:val="center"/>
              <w:rPr>
                <w:rFonts w:ascii="Avenir Book" w:hAnsi="Avenir Book" w:cs="Calibri"/>
                <w:color w:val="000000"/>
              </w:rPr>
            </w:pPr>
            <w:r w:rsidRPr="003C267F">
              <w:rPr>
                <w:rFonts w:ascii="Avenir Book" w:hAnsi="Avenir Book" w:cs="Calibri"/>
                <w:color w:val="000000"/>
              </w:rPr>
              <w:t>154</w:t>
            </w:r>
          </w:p>
        </w:tc>
      </w:tr>
      <w:tr w:rsidR="003C267F" w14:paraId="126952D0" w14:textId="77777777" w:rsidTr="003C267F">
        <w:trPr>
          <w:trHeight w:val="320"/>
        </w:trPr>
        <w:tc>
          <w:tcPr>
            <w:tcW w:w="2119" w:type="dxa"/>
            <w:tcBorders>
              <w:top w:val="nil"/>
              <w:left w:val="nil"/>
              <w:bottom w:val="nil"/>
              <w:right w:val="nil"/>
            </w:tcBorders>
            <w:shd w:val="clear" w:color="auto" w:fill="auto"/>
            <w:noWrap/>
            <w:vAlign w:val="bottom"/>
            <w:hideMark/>
          </w:tcPr>
          <w:p w14:paraId="02DDD529" w14:textId="77777777" w:rsidR="003C267F" w:rsidRPr="003C267F" w:rsidRDefault="003C267F">
            <w:pPr>
              <w:rPr>
                <w:rFonts w:ascii="Avenir Book" w:hAnsi="Avenir Book" w:cs="Calibri"/>
                <w:color w:val="000000"/>
              </w:rPr>
            </w:pPr>
            <w:r w:rsidRPr="003C267F">
              <w:rPr>
                <w:rFonts w:ascii="Avenir Book" w:hAnsi="Avenir Book" w:cs="Calibri"/>
                <w:color w:val="000000"/>
              </w:rPr>
              <w:t>Mangrove</w:t>
            </w:r>
          </w:p>
        </w:tc>
        <w:tc>
          <w:tcPr>
            <w:tcW w:w="1300" w:type="dxa"/>
            <w:tcBorders>
              <w:top w:val="nil"/>
              <w:left w:val="nil"/>
              <w:bottom w:val="nil"/>
              <w:right w:val="nil"/>
            </w:tcBorders>
            <w:shd w:val="clear" w:color="auto" w:fill="auto"/>
            <w:noWrap/>
            <w:vAlign w:val="bottom"/>
            <w:hideMark/>
          </w:tcPr>
          <w:p w14:paraId="13472A9D" w14:textId="5B664754" w:rsidR="003C267F" w:rsidRPr="003C267F" w:rsidRDefault="003C267F" w:rsidP="003C267F">
            <w:pPr>
              <w:jc w:val="center"/>
              <w:rPr>
                <w:rFonts w:ascii="Avenir Book" w:hAnsi="Avenir Book" w:cs="Calibri"/>
                <w:color w:val="000000"/>
              </w:rPr>
            </w:pPr>
            <w:commentRangeStart w:id="207"/>
            <w:r w:rsidRPr="003C267F">
              <w:rPr>
                <w:rFonts w:ascii="Avenir Book" w:hAnsi="Avenir Book" w:cs="Calibri"/>
                <w:color w:val="000000"/>
              </w:rPr>
              <w:t>135</w:t>
            </w:r>
            <w:r>
              <w:rPr>
                <w:rFonts w:ascii="Avenir Book" w:hAnsi="Avenir Book" w:cs="Calibri"/>
                <w:color w:val="000000"/>
              </w:rPr>
              <w:t>,</w:t>
            </w:r>
            <w:r w:rsidRPr="003C267F">
              <w:rPr>
                <w:rFonts w:ascii="Avenir Book" w:hAnsi="Avenir Book" w:cs="Calibri"/>
                <w:color w:val="000000"/>
              </w:rPr>
              <w:t>000</w:t>
            </w:r>
            <w:commentRangeEnd w:id="207"/>
            <w:r w:rsidR="00255C60">
              <w:rPr>
                <w:rStyle w:val="CommentReference"/>
                <w:rFonts w:asciiTheme="minorHAnsi" w:eastAsiaTheme="minorHAnsi" w:hAnsiTheme="minorHAnsi" w:cstheme="minorBidi"/>
                <w:kern w:val="2"/>
                <w:lang w:bidi="ar-SA"/>
                <w14:ligatures w14:val="standardContextual"/>
              </w:rPr>
              <w:commentReference w:id="207"/>
            </w:r>
          </w:p>
        </w:tc>
        <w:tc>
          <w:tcPr>
            <w:tcW w:w="1351" w:type="dxa"/>
            <w:tcBorders>
              <w:top w:val="nil"/>
              <w:left w:val="nil"/>
              <w:bottom w:val="nil"/>
              <w:right w:val="nil"/>
            </w:tcBorders>
            <w:shd w:val="clear" w:color="auto" w:fill="auto"/>
            <w:noWrap/>
            <w:vAlign w:val="bottom"/>
            <w:hideMark/>
          </w:tcPr>
          <w:p w14:paraId="2C3A7CAA" w14:textId="77777777" w:rsidR="003C267F" w:rsidRPr="003C267F" w:rsidRDefault="003C267F" w:rsidP="003C267F">
            <w:pPr>
              <w:jc w:val="center"/>
              <w:rPr>
                <w:rFonts w:ascii="Avenir Book" w:hAnsi="Avenir Book" w:cs="Calibri"/>
                <w:color w:val="000000"/>
              </w:rPr>
            </w:pPr>
            <w:r w:rsidRPr="003C267F">
              <w:rPr>
                <w:rFonts w:ascii="Avenir Book" w:hAnsi="Avenir Book" w:cs="Calibri"/>
                <w:color w:val="000000"/>
              </w:rPr>
              <w:t>18</w:t>
            </w:r>
          </w:p>
        </w:tc>
        <w:tc>
          <w:tcPr>
            <w:tcW w:w="1840" w:type="dxa"/>
            <w:tcBorders>
              <w:top w:val="nil"/>
              <w:left w:val="nil"/>
              <w:bottom w:val="nil"/>
              <w:right w:val="nil"/>
            </w:tcBorders>
            <w:shd w:val="clear" w:color="auto" w:fill="auto"/>
            <w:noWrap/>
            <w:vAlign w:val="bottom"/>
            <w:hideMark/>
          </w:tcPr>
          <w:p w14:paraId="5ACD5601" w14:textId="77777777" w:rsidR="003C267F" w:rsidRPr="003C267F" w:rsidRDefault="003C267F" w:rsidP="003C267F">
            <w:pPr>
              <w:jc w:val="center"/>
              <w:rPr>
                <w:rFonts w:ascii="Avenir Book" w:hAnsi="Avenir Book" w:cs="Calibri"/>
                <w:color w:val="000000"/>
              </w:rPr>
            </w:pPr>
            <w:r w:rsidRPr="003C267F">
              <w:rPr>
                <w:rFonts w:ascii="Avenir Book" w:hAnsi="Avenir Book" w:cs="Calibri"/>
                <w:color w:val="000000"/>
              </w:rPr>
              <w:t>248</w:t>
            </w:r>
          </w:p>
        </w:tc>
      </w:tr>
      <w:tr w:rsidR="003C267F" w14:paraId="73AA9A6A" w14:textId="77777777" w:rsidTr="003C267F">
        <w:trPr>
          <w:trHeight w:val="320"/>
        </w:trPr>
        <w:tc>
          <w:tcPr>
            <w:tcW w:w="2119" w:type="dxa"/>
            <w:tcBorders>
              <w:top w:val="nil"/>
              <w:left w:val="nil"/>
              <w:bottom w:val="nil"/>
              <w:right w:val="nil"/>
            </w:tcBorders>
            <w:shd w:val="clear" w:color="auto" w:fill="auto"/>
            <w:noWrap/>
            <w:vAlign w:val="bottom"/>
            <w:hideMark/>
          </w:tcPr>
          <w:p w14:paraId="6D9A9EFF" w14:textId="77777777" w:rsidR="003C267F" w:rsidRPr="003C267F" w:rsidRDefault="003C267F">
            <w:pPr>
              <w:rPr>
                <w:rFonts w:ascii="Avenir Book" w:hAnsi="Avenir Book" w:cs="Calibri"/>
                <w:color w:val="000000"/>
              </w:rPr>
            </w:pPr>
            <w:proofErr w:type="spellStart"/>
            <w:r w:rsidRPr="003C267F">
              <w:rPr>
                <w:rFonts w:ascii="Avenir Book" w:hAnsi="Avenir Book" w:cs="Calibri"/>
                <w:color w:val="000000"/>
              </w:rPr>
              <w:t>Marsh+Mangrove</w:t>
            </w:r>
            <w:proofErr w:type="spellEnd"/>
          </w:p>
        </w:tc>
        <w:tc>
          <w:tcPr>
            <w:tcW w:w="1300" w:type="dxa"/>
            <w:tcBorders>
              <w:top w:val="nil"/>
              <w:left w:val="nil"/>
              <w:bottom w:val="nil"/>
              <w:right w:val="nil"/>
            </w:tcBorders>
            <w:shd w:val="clear" w:color="auto" w:fill="auto"/>
            <w:noWrap/>
            <w:vAlign w:val="bottom"/>
            <w:hideMark/>
          </w:tcPr>
          <w:p w14:paraId="5FD287A2" w14:textId="7DCB374E" w:rsidR="003C267F" w:rsidRPr="003C267F" w:rsidRDefault="003C267F" w:rsidP="003C267F">
            <w:pPr>
              <w:jc w:val="center"/>
              <w:rPr>
                <w:rFonts w:ascii="Avenir Book" w:hAnsi="Avenir Book" w:cs="Calibri"/>
                <w:color w:val="000000"/>
              </w:rPr>
            </w:pPr>
            <w:r w:rsidRPr="003C267F">
              <w:rPr>
                <w:rFonts w:ascii="Avenir Book" w:hAnsi="Avenir Book" w:cs="Calibri"/>
                <w:color w:val="000000"/>
              </w:rPr>
              <w:t>225</w:t>
            </w:r>
            <w:r>
              <w:rPr>
                <w:rFonts w:ascii="Avenir Book" w:hAnsi="Avenir Book" w:cs="Calibri"/>
                <w:color w:val="000000"/>
              </w:rPr>
              <w:t>,</w:t>
            </w:r>
            <w:r w:rsidRPr="003C267F">
              <w:rPr>
                <w:rFonts w:ascii="Avenir Book" w:hAnsi="Avenir Book" w:cs="Calibri"/>
                <w:color w:val="000000"/>
              </w:rPr>
              <w:t>800</w:t>
            </w:r>
          </w:p>
        </w:tc>
        <w:tc>
          <w:tcPr>
            <w:tcW w:w="1351" w:type="dxa"/>
            <w:tcBorders>
              <w:top w:val="nil"/>
              <w:left w:val="nil"/>
              <w:bottom w:val="nil"/>
              <w:right w:val="nil"/>
            </w:tcBorders>
            <w:shd w:val="clear" w:color="auto" w:fill="auto"/>
            <w:noWrap/>
            <w:vAlign w:val="bottom"/>
            <w:hideMark/>
          </w:tcPr>
          <w:p w14:paraId="2AAA3A61" w14:textId="77777777" w:rsidR="003C267F" w:rsidRPr="003C267F" w:rsidRDefault="003C267F" w:rsidP="003C267F">
            <w:pPr>
              <w:jc w:val="center"/>
              <w:rPr>
                <w:rFonts w:ascii="Avenir Book" w:hAnsi="Avenir Book" w:cs="Calibri"/>
                <w:color w:val="000000"/>
              </w:rPr>
            </w:pPr>
            <w:r w:rsidRPr="003C267F">
              <w:rPr>
                <w:rFonts w:ascii="Avenir Book" w:hAnsi="Avenir Book" w:cs="Calibri"/>
                <w:color w:val="000000"/>
              </w:rPr>
              <w:t>35</w:t>
            </w:r>
          </w:p>
        </w:tc>
        <w:tc>
          <w:tcPr>
            <w:tcW w:w="1840" w:type="dxa"/>
            <w:tcBorders>
              <w:top w:val="nil"/>
              <w:left w:val="nil"/>
              <w:bottom w:val="nil"/>
              <w:right w:val="nil"/>
            </w:tcBorders>
            <w:shd w:val="clear" w:color="auto" w:fill="auto"/>
            <w:noWrap/>
            <w:vAlign w:val="bottom"/>
            <w:hideMark/>
          </w:tcPr>
          <w:p w14:paraId="5F8E5DA0" w14:textId="77777777" w:rsidR="003C267F" w:rsidRPr="003C267F" w:rsidRDefault="003C267F" w:rsidP="003C267F">
            <w:pPr>
              <w:jc w:val="center"/>
              <w:rPr>
                <w:rFonts w:ascii="Avenir Book" w:hAnsi="Avenir Book" w:cs="Calibri"/>
                <w:color w:val="000000"/>
              </w:rPr>
            </w:pPr>
            <w:commentRangeStart w:id="208"/>
            <w:r w:rsidRPr="003C267F">
              <w:rPr>
                <w:rFonts w:ascii="Avenir Book" w:hAnsi="Avenir Book" w:cs="Calibri"/>
                <w:color w:val="000000"/>
              </w:rPr>
              <w:t>403</w:t>
            </w:r>
            <w:commentRangeEnd w:id="208"/>
            <w:r w:rsidR="00D72246">
              <w:rPr>
                <w:rStyle w:val="CommentReference"/>
                <w:rFonts w:asciiTheme="minorHAnsi" w:eastAsiaTheme="minorHAnsi" w:hAnsiTheme="minorHAnsi" w:cstheme="minorBidi"/>
                <w:kern w:val="2"/>
                <w:lang w:bidi="ar-SA"/>
                <w14:ligatures w14:val="standardContextual"/>
              </w:rPr>
              <w:commentReference w:id="208"/>
            </w:r>
          </w:p>
        </w:tc>
      </w:tr>
    </w:tbl>
    <w:p w14:paraId="1160DCAF" w14:textId="77777777" w:rsidR="003C267F" w:rsidRDefault="003C267F" w:rsidP="00504850">
      <w:pPr>
        <w:rPr>
          <w:rFonts w:ascii="Avenir Book" w:hAnsi="Avenir Book" w:cs="Arial"/>
        </w:rPr>
      </w:pPr>
    </w:p>
    <w:p w14:paraId="0CEA819A" w14:textId="77777777" w:rsidR="003C267F" w:rsidRDefault="003C267F" w:rsidP="00504850">
      <w:pPr>
        <w:rPr>
          <w:rFonts w:ascii="Avenir Book" w:hAnsi="Avenir Book" w:cs="Arial"/>
        </w:rPr>
      </w:pPr>
    </w:p>
    <w:p w14:paraId="615D87F1" w14:textId="6E025773" w:rsidR="005A5510" w:rsidRPr="00955A19" w:rsidRDefault="005A5510" w:rsidP="00504850">
      <w:pPr>
        <w:rPr>
          <w:rFonts w:ascii="Avenir Book" w:hAnsi="Avenir Book" w:cs="Arial"/>
          <w:i/>
          <w:iCs/>
        </w:rPr>
      </w:pPr>
      <w:r w:rsidRPr="00955A19">
        <w:rPr>
          <w:rFonts w:ascii="Avenir Book" w:hAnsi="Avenir Book" w:cs="Arial"/>
          <w:i/>
          <w:iCs/>
        </w:rPr>
        <w:t>N-limitation of soil gain</w:t>
      </w:r>
    </w:p>
    <w:p w14:paraId="30102825" w14:textId="78CB3777" w:rsidR="009C7D69" w:rsidRPr="00504850" w:rsidRDefault="005A5510" w:rsidP="00675871">
      <w:pPr>
        <w:ind w:firstLine="720"/>
        <w:rPr>
          <w:rFonts w:ascii="Avenir Book" w:hAnsi="Avenir Book" w:cs="Arial"/>
        </w:rPr>
      </w:pPr>
      <w:r>
        <w:rPr>
          <w:rFonts w:ascii="Avenir Book" w:hAnsi="Avenir Book" w:cs="Arial"/>
        </w:rPr>
        <w:t xml:space="preserve">The demand for N by a wetland in </w:t>
      </w:r>
      <w:commentRangeStart w:id="209"/>
      <w:r>
        <w:rPr>
          <w:rFonts w:ascii="Avenir Book" w:hAnsi="Avenir Book" w:cs="Arial"/>
        </w:rPr>
        <w:t>equilibrium</w:t>
      </w:r>
      <w:commentRangeEnd w:id="209"/>
      <w:r w:rsidR="005C272A">
        <w:rPr>
          <w:rStyle w:val="CommentReference"/>
          <w:rFonts w:asciiTheme="minorHAnsi" w:eastAsiaTheme="minorHAnsi" w:hAnsiTheme="minorHAnsi" w:cstheme="minorBidi"/>
          <w:kern w:val="2"/>
          <w:lang w:bidi="ar-SA"/>
          <w14:ligatures w14:val="standardContextual"/>
        </w:rPr>
        <w:commentReference w:id="209"/>
      </w:r>
      <w:r>
        <w:rPr>
          <w:rFonts w:ascii="Avenir Book" w:hAnsi="Avenir Book" w:cs="Arial"/>
        </w:rPr>
        <w:t xml:space="preserve"> with sea level will scale with the rate of sea level rise. As sea level accelerates, the </w:t>
      </w:r>
      <w:ins w:id="210" w:author="Krauss, Ken W" w:date="2024-01-16T08:45:00Z">
        <w:r w:rsidR="005C272A">
          <w:rPr>
            <w:rFonts w:ascii="Avenir Book" w:hAnsi="Avenir Book" w:cs="Arial"/>
          </w:rPr>
          <w:t xml:space="preserve">N </w:t>
        </w:r>
      </w:ins>
      <w:r>
        <w:rPr>
          <w:rFonts w:ascii="Avenir Book" w:hAnsi="Avenir Book" w:cs="Arial"/>
        </w:rPr>
        <w:t>demand by coastal wetlands will increase in step. W</w:t>
      </w:r>
      <w:r w:rsidR="00DB7512" w:rsidRPr="00504850">
        <w:rPr>
          <w:rFonts w:ascii="Avenir Book" w:hAnsi="Avenir Book" w:cs="Arial"/>
        </w:rPr>
        <w:t xml:space="preserve">e estimate, based on well </w:t>
      </w:r>
      <w:ins w:id="211" w:author="Krauss, Ken W" w:date="2024-01-16T08:45:00Z">
        <w:r w:rsidR="005C272A">
          <w:rPr>
            <w:rFonts w:ascii="Avenir Book" w:hAnsi="Avenir Book" w:cs="Arial"/>
          </w:rPr>
          <w:t>understood</w:t>
        </w:r>
      </w:ins>
      <w:del w:id="212" w:author="Krauss, Ken W" w:date="2024-01-16T08:45:00Z">
        <w:r w:rsidR="00DB7512" w:rsidRPr="00504850">
          <w:rPr>
            <w:rFonts w:ascii="Avenir Book" w:hAnsi="Avenir Book" w:cs="Arial"/>
          </w:rPr>
          <w:delText>constrained</w:delText>
        </w:r>
      </w:del>
      <w:r w:rsidR="00DB7512" w:rsidRPr="00504850">
        <w:rPr>
          <w:rFonts w:ascii="Avenir Book" w:hAnsi="Avenir Book" w:cs="Arial"/>
        </w:rPr>
        <w:t xml:space="preserve"> stoichiometry of nutrient sinks in wetlands and rates of </w:t>
      </w:r>
      <w:r w:rsidR="006917F3">
        <w:rPr>
          <w:rFonts w:ascii="Avenir Book" w:hAnsi="Avenir Book" w:cs="Arial"/>
        </w:rPr>
        <w:t>C</w:t>
      </w:r>
      <w:r w:rsidR="00DB7512" w:rsidRPr="00504850">
        <w:rPr>
          <w:rFonts w:ascii="Avenir Book" w:hAnsi="Avenir Book" w:cs="Arial"/>
        </w:rPr>
        <w:t xml:space="preserve"> accumulation, that in less polluted areas, </w:t>
      </w:r>
      <w:commentRangeStart w:id="213"/>
      <w:r w:rsidR="00DB7512" w:rsidRPr="00504850">
        <w:rPr>
          <w:rFonts w:ascii="Avenir Book" w:hAnsi="Avenir Book" w:cs="Arial"/>
        </w:rPr>
        <w:t xml:space="preserve">nutrient scarcity could </w:t>
      </w:r>
      <w:ins w:id="214" w:author="Krauss, Ken W" w:date="2024-01-16T08:46:00Z">
        <w:r w:rsidR="005C272A">
          <w:rPr>
            <w:rFonts w:ascii="Avenir Book" w:hAnsi="Avenir Book" w:cs="Arial"/>
          </w:rPr>
          <w:t>limit</w:t>
        </w:r>
      </w:ins>
      <w:del w:id="215" w:author="Krauss, Ken W" w:date="2024-01-16T08:45:00Z">
        <w:r w:rsidR="00DB7512" w:rsidRPr="00504850">
          <w:rPr>
            <w:rFonts w:ascii="Avenir Book" w:hAnsi="Avenir Book" w:cs="Arial"/>
          </w:rPr>
          <w:delText>constrain</w:delText>
        </w:r>
      </w:del>
      <w:r w:rsidR="00DB7512" w:rsidRPr="00504850">
        <w:rPr>
          <w:rFonts w:ascii="Avenir Book" w:hAnsi="Avenir Book" w:cs="Arial"/>
        </w:rPr>
        <w:t xml:space="preserve"> the potential for wetland elevation gain, particularly where rates of relative sea level rise are high</w:t>
      </w:r>
      <w:commentRangeEnd w:id="213"/>
      <w:r w:rsidR="002360A2">
        <w:rPr>
          <w:rStyle w:val="CommentReference"/>
          <w:rFonts w:asciiTheme="minorHAnsi" w:eastAsiaTheme="minorHAnsi" w:hAnsiTheme="minorHAnsi" w:cstheme="minorBidi"/>
          <w:kern w:val="2"/>
          <w:lang w:bidi="ar-SA"/>
          <w14:ligatures w14:val="standardContextual"/>
        </w:rPr>
        <w:commentReference w:id="213"/>
      </w:r>
      <w:r w:rsidR="00DB7512" w:rsidRPr="00504850">
        <w:rPr>
          <w:rFonts w:ascii="Avenir Book" w:hAnsi="Avenir Book" w:cs="Arial"/>
        </w:rPr>
        <w:t>.</w:t>
      </w:r>
      <w:r w:rsidR="00A9295B" w:rsidRPr="00504850">
        <w:rPr>
          <w:rFonts w:ascii="Avenir Book" w:hAnsi="Avenir Book" w:cs="Arial"/>
        </w:rPr>
        <w:t xml:space="preserve"> Regardless of the mechanisms by which the N is sourced and stabilized, </w:t>
      </w:r>
      <w:r w:rsidR="00AB5E9B">
        <w:rPr>
          <w:rFonts w:ascii="Avenir Book" w:hAnsi="Avenir Book" w:cs="Arial"/>
        </w:rPr>
        <w:t xml:space="preserve">there may be </w:t>
      </w:r>
      <w:commentRangeStart w:id="216"/>
      <w:r w:rsidR="00A9295B" w:rsidRPr="00504850">
        <w:rPr>
          <w:rFonts w:ascii="Avenir Book" w:hAnsi="Avenir Book" w:cs="Arial"/>
        </w:rPr>
        <w:t>strict stoichiometric constraints</w:t>
      </w:r>
      <w:commentRangeEnd w:id="216"/>
      <w:r w:rsidR="000806C6">
        <w:rPr>
          <w:rStyle w:val="CommentReference"/>
          <w:rFonts w:asciiTheme="minorHAnsi" w:eastAsiaTheme="minorHAnsi" w:hAnsiTheme="minorHAnsi" w:cstheme="minorBidi"/>
          <w:kern w:val="2"/>
          <w:lang w:bidi="ar-SA"/>
          <w14:ligatures w14:val="standardContextual"/>
        </w:rPr>
        <w:commentReference w:id="216"/>
      </w:r>
      <w:r w:rsidR="00A9295B" w:rsidRPr="00504850">
        <w:rPr>
          <w:rFonts w:ascii="Avenir Book" w:hAnsi="Avenir Book" w:cs="Arial"/>
        </w:rPr>
        <w:t xml:space="preserve"> on the upper </w:t>
      </w:r>
      <w:r w:rsidR="00955A19">
        <w:rPr>
          <w:rFonts w:ascii="Avenir Book" w:hAnsi="Avenir Book" w:cs="Arial"/>
        </w:rPr>
        <w:t>end</w:t>
      </w:r>
      <w:r w:rsidR="00A9295B" w:rsidRPr="00504850">
        <w:rPr>
          <w:rFonts w:ascii="Avenir Book" w:hAnsi="Avenir Book" w:cs="Arial"/>
        </w:rPr>
        <w:t xml:space="preserve"> of wetland elevation gain. </w:t>
      </w:r>
    </w:p>
    <w:p w14:paraId="30C266B8" w14:textId="743152CD" w:rsidR="006E60C9" w:rsidRDefault="006E60C9" w:rsidP="00F42256">
      <w:pPr>
        <w:rPr>
          <w:rFonts w:ascii="Avenir Book" w:hAnsi="Avenir Book" w:cs="Arial"/>
          <w:b/>
          <w:bCs/>
        </w:rPr>
      </w:pPr>
      <w:r>
        <w:rPr>
          <w:rFonts w:ascii="Avenir Book" w:hAnsi="Avenir Book" w:cs="Arial"/>
          <w:b/>
          <w:bCs/>
        </w:rPr>
        <w:lastRenderedPageBreak/>
        <w:br w:type="page"/>
      </w:r>
    </w:p>
    <w:p w14:paraId="15B5A0BB" w14:textId="6202B15C" w:rsidR="000806EF" w:rsidRDefault="00503788" w:rsidP="006E60C9">
      <w:pPr>
        <w:rPr>
          <w:rFonts w:ascii="Avenir Book" w:hAnsi="Avenir Book" w:cs="Arial"/>
          <w:b/>
          <w:bCs/>
        </w:rPr>
      </w:pPr>
      <w:r w:rsidRPr="00504850">
        <w:rPr>
          <w:rFonts w:ascii="Avenir Book" w:hAnsi="Avenir Book" w:cs="Arial"/>
          <w:b/>
          <w:bCs/>
        </w:rPr>
        <w:lastRenderedPageBreak/>
        <w:t>Supplement</w:t>
      </w:r>
    </w:p>
    <w:p w14:paraId="34B323D0" w14:textId="77777777" w:rsidR="00DB43D3" w:rsidRDefault="00DB43D3" w:rsidP="006E60C9">
      <w:pPr>
        <w:rPr>
          <w:rFonts w:ascii="Avenir Book" w:hAnsi="Avenir Book" w:cs="Arial"/>
          <w:b/>
          <w:bCs/>
        </w:rPr>
      </w:pPr>
    </w:p>
    <w:p w14:paraId="42EB8A1F" w14:textId="77777777" w:rsidR="00DB43D3" w:rsidRPr="00504850" w:rsidRDefault="00DB43D3" w:rsidP="00DB43D3">
      <w:pPr>
        <w:rPr>
          <w:rFonts w:ascii="Avenir Book" w:hAnsi="Avenir Book" w:cs="Arial"/>
          <w:b/>
          <w:bCs/>
        </w:rPr>
      </w:pPr>
      <w:r w:rsidRPr="00504850">
        <w:rPr>
          <w:rFonts w:ascii="Avenir Book" w:hAnsi="Avenir Book" w:cs="Arial"/>
          <w:b/>
          <w:bCs/>
        </w:rPr>
        <w:t>Tables</w:t>
      </w:r>
    </w:p>
    <w:p w14:paraId="553CB89E" w14:textId="6FE43242" w:rsidR="00A74F93" w:rsidRDefault="00DB43D3" w:rsidP="00A74F93">
      <w:pPr>
        <w:ind w:left="450"/>
        <w:rPr>
          <w:rFonts w:ascii="Avenir Book" w:hAnsi="Avenir Book" w:cs="Arial"/>
          <w:b/>
          <w:bCs/>
        </w:rPr>
      </w:pPr>
      <w:r w:rsidRPr="00504850">
        <w:rPr>
          <w:rFonts w:ascii="Avenir Book" w:hAnsi="Avenir Book" w:cs="Arial"/>
        </w:rPr>
        <w:t>S1. Supplementary table of future scenarios and citations to support Fig. 4</w:t>
      </w:r>
    </w:p>
    <w:p w14:paraId="7374AF9F" w14:textId="77777777" w:rsidR="00A74F93" w:rsidRPr="00504850" w:rsidRDefault="00A74F93" w:rsidP="00DB43D3">
      <w:pPr>
        <w:ind w:left="450"/>
        <w:rPr>
          <w:rFonts w:ascii="Avenir Book" w:hAnsi="Avenir Book" w:cs="Arial"/>
        </w:rPr>
      </w:pPr>
    </w:p>
    <w:p w14:paraId="0D0DD5B0" w14:textId="77777777" w:rsidR="00DB43D3" w:rsidRDefault="00DB43D3" w:rsidP="006E60C9">
      <w:pPr>
        <w:rPr>
          <w:rFonts w:ascii="Avenir Book" w:hAnsi="Avenir Book" w:cs="Arial"/>
          <w:b/>
          <w:bCs/>
        </w:rPr>
      </w:pPr>
    </w:p>
    <w:p w14:paraId="314A7506" w14:textId="66CB6CC5" w:rsidR="00F42256" w:rsidRPr="00F42256" w:rsidRDefault="00F42256" w:rsidP="00F42256">
      <w:pPr>
        <w:rPr>
          <w:rFonts w:ascii="Avenir Book" w:hAnsi="Avenir Book" w:cs="Arial"/>
          <w:b/>
          <w:bCs/>
        </w:rPr>
      </w:pPr>
      <w:r w:rsidRPr="00F42256">
        <w:rPr>
          <w:rFonts w:ascii="Avenir Book" w:hAnsi="Avenir Book" w:cs="Arial"/>
          <w:b/>
          <w:bCs/>
        </w:rPr>
        <w:t>Figure</w:t>
      </w:r>
      <w:r w:rsidR="00DB43D3">
        <w:rPr>
          <w:rFonts w:ascii="Avenir Book" w:hAnsi="Avenir Book" w:cs="Arial"/>
          <w:b/>
          <w:bCs/>
        </w:rPr>
        <w:t>s</w:t>
      </w:r>
    </w:p>
    <w:p w14:paraId="5A78F4FE" w14:textId="5316EB37" w:rsidR="00F42256" w:rsidRPr="00504850" w:rsidRDefault="00F42256" w:rsidP="00F42256">
      <w:pPr>
        <w:ind w:left="450"/>
        <w:rPr>
          <w:rFonts w:ascii="Avenir Book" w:hAnsi="Avenir Book" w:cs="Arial"/>
        </w:rPr>
      </w:pPr>
      <w:r w:rsidRPr="00504850">
        <w:rPr>
          <w:rFonts w:ascii="Avenir Book" w:hAnsi="Avenir Book" w:cs="Arial"/>
        </w:rPr>
        <w:t>S1. Map of soil C, N profiles sites</w:t>
      </w:r>
    </w:p>
    <w:p w14:paraId="6D5BA2CA" w14:textId="77777777" w:rsidR="00F42256" w:rsidRPr="00504850" w:rsidRDefault="00F42256" w:rsidP="00F42256">
      <w:pPr>
        <w:ind w:left="450"/>
        <w:rPr>
          <w:rFonts w:ascii="Avenir Book" w:hAnsi="Avenir Book" w:cs="Arial"/>
        </w:rPr>
      </w:pPr>
      <w:r w:rsidRPr="00504850">
        <w:rPr>
          <w:rFonts w:ascii="Avenir Book" w:hAnsi="Avenir Book" w:cs="Arial"/>
        </w:rPr>
        <w:t>S2. [N] prediction model</w:t>
      </w:r>
      <w:r>
        <w:rPr>
          <w:rFonts w:ascii="Avenir Book" w:hAnsi="Avenir Book" w:cs="Arial"/>
        </w:rPr>
        <w:t xml:space="preserve">, </w:t>
      </w:r>
    </w:p>
    <w:p w14:paraId="6F811C83" w14:textId="77777777" w:rsidR="00F42256" w:rsidRDefault="00F42256" w:rsidP="00F42256">
      <w:pPr>
        <w:ind w:left="450"/>
        <w:rPr>
          <w:rFonts w:ascii="Avenir Book" w:hAnsi="Avenir Book" w:cs="Arial"/>
        </w:rPr>
      </w:pPr>
      <w:r w:rsidRPr="00504850">
        <w:rPr>
          <w:rFonts w:ascii="Avenir Book" w:hAnsi="Avenir Book" w:cs="Arial"/>
        </w:rPr>
        <w:t>S3. Violin plots o</w:t>
      </w:r>
      <w:r>
        <w:rPr>
          <w:rFonts w:ascii="Avenir Book" w:hAnsi="Avenir Book" w:cs="Arial"/>
        </w:rPr>
        <w:t>f</w:t>
      </w:r>
      <w:r w:rsidRPr="00504850">
        <w:rPr>
          <w:rFonts w:ascii="Avenir Book" w:hAnsi="Avenir Book" w:cs="Arial"/>
        </w:rPr>
        <w:t xml:space="preserve"> C:N ratio by bulk density class.</w:t>
      </w:r>
    </w:p>
    <w:p w14:paraId="472FB477" w14:textId="77777777" w:rsidR="00F42256" w:rsidRPr="00504850" w:rsidRDefault="00F42256" w:rsidP="00F42256">
      <w:pPr>
        <w:rPr>
          <w:rFonts w:ascii="Avenir Book" w:hAnsi="Avenir Book" w:cs="Arial"/>
        </w:rPr>
      </w:pPr>
    </w:p>
    <w:p w14:paraId="2C939F6E" w14:textId="77777777" w:rsidR="00F42256" w:rsidRDefault="00F42256" w:rsidP="00B91462">
      <w:pPr>
        <w:rPr>
          <w:rFonts w:ascii="Avenir Book" w:hAnsi="Avenir Book" w:cs="Arial"/>
          <w:b/>
          <w:bCs/>
        </w:rPr>
      </w:pPr>
    </w:p>
    <w:p w14:paraId="6A40FEB9" w14:textId="77777777" w:rsidR="00F42256" w:rsidRDefault="00F42256" w:rsidP="00B91462">
      <w:pPr>
        <w:rPr>
          <w:rFonts w:ascii="Avenir Book" w:hAnsi="Avenir Book" w:cs="Arial"/>
          <w:b/>
          <w:bCs/>
        </w:rPr>
      </w:pPr>
    </w:p>
    <w:p w14:paraId="27A63453" w14:textId="6BACBE4D" w:rsidR="001B7F8C" w:rsidRDefault="00050D6E" w:rsidP="00B91462">
      <w:pPr>
        <w:rPr>
          <w:rFonts w:ascii="Avenir Book" w:hAnsi="Avenir Book" w:cs="Arial"/>
          <w:b/>
          <w:bCs/>
        </w:rPr>
      </w:pPr>
      <w:r>
        <w:rPr>
          <w:rFonts w:ascii="Avenir Book" w:hAnsi="Avenir Book" w:cs="Arial"/>
          <w:b/>
          <w:bCs/>
        </w:rPr>
        <w:t xml:space="preserve">Table S1. </w:t>
      </w:r>
      <w:r w:rsidR="000806EF" w:rsidRPr="007D7FA7">
        <w:rPr>
          <w:rFonts w:ascii="Avenir Book" w:hAnsi="Avenir Book" w:cs="Arial"/>
        </w:rPr>
        <w:t>Data sources</w:t>
      </w:r>
      <w:r w:rsidR="007D7FA7">
        <w:rPr>
          <w:rFonts w:ascii="Avenir Book" w:hAnsi="Avenir Book" w:cs="Arial"/>
        </w:rPr>
        <w:t>.</w:t>
      </w:r>
    </w:p>
    <w:p w14:paraId="455F14C6" w14:textId="77777777" w:rsidR="007D7FA7" w:rsidRDefault="007D7FA7" w:rsidP="00B91462">
      <w:pPr>
        <w:rPr>
          <w:rFonts w:ascii="Avenir Book" w:hAnsi="Avenir Book" w:cs="Arial"/>
          <w:b/>
          <w:bCs/>
        </w:rPr>
      </w:pPr>
    </w:p>
    <w:tbl>
      <w:tblPr>
        <w:tblW w:w="9420" w:type="dxa"/>
        <w:tblInd w:w="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60"/>
        <w:gridCol w:w="4410"/>
        <w:gridCol w:w="2250"/>
      </w:tblGrid>
      <w:tr w:rsidR="00216790" w14:paraId="632167BB" w14:textId="1C4F9158" w:rsidTr="00216790">
        <w:trPr>
          <w:trHeight w:val="422"/>
        </w:trPr>
        <w:tc>
          <w:tcPr>
            <w:tcW w:w="2760" w:type="dxa"/>
          </w:tcPr>
          <w:p w14:paraId="3834F82B" w14:textId="449B6ADA" w:rsidR="00216790" w:rsidRPr="0067665A" w:rsidRDefault="00216790" w:rsidP="00B91462">
            <w:pPr>
              <w:rPr>
                <w:rFonts w:ascii="Avenir Book" w:hAnsi="Avenir Book" w:cs="Arial"/>
                <w:b/>
                <w:bCs/>
                <w:sz w:val="22"/>
                <w:szCs w:val="22"/>
              </w:rPr>
            </w:pPr>
            <w:r w:rsidRPr="0067665A">
              <w:rPr>
                <w:rFonts w:ascii="Avenir Book" w:hAnsi="Avenir Book" w:cs="Arial"/>
                <w:b/>
                <w:bCs/>
                <w:sz w:val="22"/>
                <w:szCs w:val="22"/>
              </w:rPr>
              <w:t>Data</w:t>
            </w:r>
            <w:r w:rsidR="006D35B1" w:rsidRPr="0067665A">
              <w:rPr>
                <w:rFonts w:ascii="Avenir Book" w:hAnsi="Avenir Book" w:cs="Arial"/>
                <w:b/>
                <w:bCs/>
                <w:sz w:val="22"/>
                <w:szCs w:val="22"/>
              </w:rPr>
              <w:t xml:space="preserve"> source</w:t>
            </w:r>
          </w:p>
        </w:tc>
        <w:tc>
          <w:tcPr>
            <w:tcW w:w="4410" w:type="dxa"/>
          </w:tcPr>
          <w:p w14:paraId="63745954" w14:textId="5BF7B69C" w:rsidR="00216790" w:rsidRPr="0067665A" w:rsidRDefault="00216790" w:rsidP="00B91462">
            <w:pPr>
              <w:rPr>
                <w:rFonts w:ascii="Avenir Book" w:hAnsi="Avenir Book" w:cs="Arial"/>
                <w:b/>
                <w:bCs/>
                <w:sz w:val="22"/>
                <w:szCs w:val="22"/>
              </w:rPr>
            </w:pPr>
            <w:r w:rsidRPr="0067665A">
              <w:rPr>
                <w:rFonts w:ascii="Avenir Book" w:hAnsi="Avenir Book" w:cs="Arial"/>
                <w:b/>
                <w:bCs/>
                <w:sz w:val="22"/>
                <w:szCs w:val="22"/>
              </w:rPr>
              <w:t>Purpose</w:t>
            </w:r>
          </w:p>
        </w:tc>
        <w:tc>
          <w:tcPr>
            <w:tcW w:w="2250" w:type="dxa"/>
          </w:tcPr>
          <w:p w14:paraId="593CE995" w14:textId="047BACBA" w:rsidR="00216790" w:rsidRPr="0067665A" w:rsidRDefault="00216790" w:rsidP="00B91462">
            <w:pPr>
              <w:rPr>
                <w:rFonts w:ascii="Avenir Book" w:hAnsi="Avenir Book" w:cs="Arial"/>
                <w:b/>
                <w:bCs/>
                <w:sz w:val="22"/>
                <w:szCs w:val="22"/>
              </w:rPr>
            </w:pPr>
            <w:r w:rsidRPr="0067665A">
              <w:rPr>
                <w:rFonts w:ascii="Avenir Book" w:hAnsi="Avenir Book" w:cs="Arial"/>
                <w:b/>
                <w:bCs/>
                <w:sz w:val="22"/>
                <w:szCs w:val="22"/>
              </w:rPr>
              <w:t>Key parameters</w:t>
            </w:r>
          </w:p>
        </w:tc>
      </w:tr>
      <w:tr w:rsidR="00216790" w14:paraId="19C83877" w14:textId="77520251" w:rsidTr="00216790">
        <w:trPr>
          <w:trHeight w:val="855"/>
        </w:trPr>
        <w:tc>
          <w:tcPr>
            <w:tcW w:w="2760" w:type="dxa"/>
          </w:tcPr>
          <w:p w14:paraId="6231564A" w14:textId="22F1791C" w:rsidR="00216790" w:rsidRPr="0067665A" w:rsidRDefault="00216790" w:rsidP="00B91462">
            <w:pPr>
              <w:rPr>
                <w:rFonts w:ascii="Avenir Book" w:hAnsi="Avenir Book" w:cs="Arial"/>
                <w:sz w:val="22"/>
                <w:szCs w:val="22"/>
              </w:rPr>
            </w:pPr>
            <w:r w:rsidRPr="0067665A">
              <w:rPr>
                <w:rFonts w:ascii="Avenir Book" w:hAnsi="Avenir Book" w:cs="Arial"/>
                <w:sz w:val="22"/>
                <w:szCs w:val="22"/>
              </w:rPr>
              <w:t>Tidal wetland C:N (this study, Maxwell et al. 2023, Holmquist et al. 2024</w:t>
            </w:r>
            <w:ins w:id="217" w:author="Rovai, Andre S ERDC-RDE-EL-MS CIV" w:date="2024-01-21T20:28:00Z">
              <w:r w:rsidR="002F48EB">
                <w:rPr>
                  <w:rFonts w:ascii="Avenir Book" w:hAnsi="Avenir Book" w:cs="Arial"/>
                  <w:sz w:val="22"/>
                  <w:szCs w:val="22"/>
                </w:rPr>
                <w:t xml:space="preserve">, </w:t>
              </w:r>
              <w:proofErr w:type="spellStart"/>
              <w:r w:rsidR="002F48EB">
                <w:rPr>
                  <w:rFonts w:ascii="Avenir Book" w:hAnsi="Avenir Book" w:cs="Arial"/>
                  <w:sz w:val="22"/>
                  <w:szCs w:val="22"/>
                </w:rPr>
                <w:t>Rovai</w:t>
              </w:r>
              <w:proofErr w:type="spellEnd"/>
              <w:r w:rsidR="002F48EB">
                <w:rPr>
                  <w:rFonts w:ascii="Avenir Book" w:hAnsi="Avenir Book" w:cs="Arial"/>
                  <w:sz w:val="22"/>
                  <w:szCs w:val="22"/>
                </w:rPr>
                <w:t xml:space="preserve"> et al. </w:t>
              </w:r>
              <w:commentRangeStart w:id="218"/>
              <w:r w:rsidR="002F48EB">
                <w:rPr>
                  <w:rFonts w:ascii="Avenir Book" w:hAnsi="Avenir Book" w:cs="Arial"/>
                  <w:sz w:val="22"/>
                  <w:szCs w:val="22"/>
                </w:rPr>
                <w:t>2018</w:t>
              </w:r>
            </w:ins>
            <w:commentRangeEnd w:id="218"/>
            <w:ins w:id="219" w:author="Rovai, Andre S ERDC-RDE-EL-MS CIV" w:date="2024-01-21T20:29:00Z">
              <w:r w:rsidR="00221228">
                <w:rPr>
                  <w:rStyle w:val="CommentReference"/>
                  <w:rFonts w:asciiTheme="minorHAnsi" w:eastAsiaTheme="minorHAnsi" w:hAnsiTheme="minorHAnsi" w:cstheme="minorBidi"/>
                  <w:kern w:val="2"/>
                  <w:lang w:bidi="ar-SA"/>
                  <w14:ligatures w14:val="standardContextual"/>
                </w:rPr>
                <w:commentReference w:id="218"/>
              </w:r>
            </w:ins>
            <w:r w:rsidRPr="0067665A">
              <w:rPr>
                <w:rFonts w:ascii="Avenir Book" w:hAnsi="Avenir Book" w:cs="Arial"/>
                <w:sz w:val="22"/>
                <w:szCs w:val="22"/>
              </w:rPr>
              <w:t>)</w:t>
            </w:r>
          </w:p>
        </w:tc>
        <w:tc>
          <w:tcPr>
            <w:tcW w:w="4410" w:type="dxa"/>
          </w:tcPr>
          <w:p w14:paraId="1F967F40" w14:textId="70805653" w:rsidR="00216790" w:rsidRPr="0067665A" w:rsidRDefault="00216790" w:rsidP="00B91462">
            <w:pPr>
              <w:rPr>
                <w:rFonts w:ascii="Avenir Book" w:hAnsi="Avenir Book" w:cs="Arial"/>
                <w:sz w:val="22"/>
                <w:szCs w:val="22"/>
              </w:rPr>
            </w:pPr>
            <w:r w:rsidRPr="0067665A">
              <w:rPr>
                <w:rFonts w:ascii="Avenir Book" w:hAnsi="Avenir Book" w:cs="Arial"/>
                <w:sz w:val="22"/>
                <w:szCs w:val="22"/>
              </w:rPr>
              <w:t xml:space="preserve">Establish predictive relationships for soil [N] </w:t>
            </w:r>
          </w:p>
        </w:tc>
        <w:tc>
          <w:tcPr>
            <w:tcW w:w="2250" w:type="dxa"/>
          </w:tcPr>
          <w:p w14:paraId="13EBD2D0" w14:textId="5FACEFE6" w:rsidR="00216790" w:rsidRPr="0067665A" w:rsidRDefault="00216790" w:rsidP="00B91462">
            <w:pPr>
              <w:rPr>
                <w:rFonts w:ascii="Avenir Book" w:hAnsi="Avenir Book" w:cs="Arial"/>
                <w:sz w:val="22"/>
                <w:szCs w:val="22"/>
              </w:rPr>
            </w:pPr>
            <w:r w:rsidRPr="0067665A">
              <w:rPr>
                <w:rFonts w:ascii="Avenir Book" w:hAnsi="Avenir Book" w:cs="Arial"/>
                <w:sz w:val="22"/>
                <w:szCs w:val="22"/>
              </w:rPr>
              <w:t>Soil [C], [N], bulk density, habitat type, 731 cores from 18 studies</w:t>
            </w:r>
          </w:p>
        </w:tc>
      </w:tr>
      <w:tr w:rsidR="00216790" w14:paraId="05A8D8C6" w14:textId="77777777" w:rsidTr="00216790">
        <w:trPr>
          <w:trHeight w:val="855"/>
        </w:trPr>
        <w:tc>
          <w:tcPr>
            <w:tcW w:w="2760" w:type="dxa"/>
          </w:tcPr>
          <w:p w14:paraId="23529084" w14:textId="0C1E4C4B" w:rsidR="00216790" w:rsidRPr="00235533" w:rsidRDefault="00216790" w:rsidP="00B91462">
            <w:pPr>
              <w:rPr>
                <w:rFonts w:ascii="Avenir Book" w:hAnsi="Avenir Book"/>
                <w:sz w:val="22"/>
                <w:lang w:val="fr-FR"/>
                <w:rPrChange w:id="220" w:author="Tania L.G. Maxwell" w:date="2024-02-02T07:57:00Z">
                  <w:rPr>
                    <w:rFonts w:ascii="Avenir Book" w:hAnsi="Avenir Book" w:cs="Arial"/>
                    <w:sz w:val="22"/>
                    <w:szCs w:val="22"/>
                  </w:rPr>
                </w:rPrChange>
              </w:rPr>
            </w:pPr>
            <w:commentRangeStart w:id="221"/>
            <w:r w:rsidRPr="00235533">
              <w:rPr>
                <w:rFonts w:ascii="Avenir Book" w:hAnsi="Avenir Book"/>
                <w:sz w:val="22"/>
                <w:lang w:val="fr-FR"/>
                <w:rPrChange w:id="222" w:author="Tania L.G. Maxwell" w:date="2024-02-02T07:57:00Z">
                  <w:rPr>
                    <w:rFonts w:ascii="Avenir Book" w:hAnsi="Avenir Book" w:cs="Arial"/>
                    <w:sz w:val="22"/>
                    <w:szCs w:val="22"/>
                  </w:rPr>
                </w:rPrChange>
              </w:rPr>
              <w:t xml:space="preserve">Carbon accumulation rate </w:t>
            </w:r>
            <w:r w:rsidRPr="0067665A">
              <w:rPr>
                <w:rFonts w:ascii="Avenir Book" w:hAnsi="Avenir Book" w:cs="Arial"/>
                <w:sz w:val="22"/>
                <w:szCs w:val="22"/>
              </w:rPr>
              <w:fldChar w:fldCharType="begin"/>
            </w:r>
            <w:r w:rsidRPr="00235533">
              <w:rPr>
                <w:rFonts w:ascii="Avenir Book" w:hAnsi="Avenir Book"/>
                <w:sz w:val="22"/>
                <w:lang w:val="fr-FR"/>
                <w:rPrChange w:id="223" w:author="Tania L.G. Maxwell" w:date="2024-02-02T07:57:00Z">
                  <w:rPr>
                    <w:rFonts w:ascii="Avenir Book" w:hAnsi="Avenir Book" w:cs="Arial"/>
                    <w:sz w:val="22"/>
                    <w:szCs w:val="22"/>
                  </w:rPr>
                </w:rPrChange>
              </w:rPr>
              <w:instrText xml:space="preserve"> ADDIN ZOTERO_ITEM CSL_CITATION {"citationID":"YWmi5Rej","properties":{"formattedCitation":"(F. Wang et al., 2021)","plainCitation":"(F. Wang et al., 2021)","noteIndex":0},"citationItems":[{"id":2739,"uris":["http://zotero.org/users/2451062/items/BFPDEN63"],"itemData":{"id":2739,"type":"article-journal","container-title":"National Science Review","issue":"9","note":"publisher: Oxford University Press","page":"nwaa296","source":"Google Scholar","title":"Global blue carbon accumulation in tidal wetlands increases with climate change","volume":"8","author":[{"family":"Wang","given":"Faming"},{"family":"Sanders","given":"Christian J."},{"family":"Santos","given":"Isaac R."},{"family":"Tang","given":"Jianwu"},{"family":"Schuerch","given":"Mark"},{"family":"Kirwan","given":"Matthew L."},{"family":"Kopp","given":"Robert E."},{"family":"Zhu","given":"Kai"},{"family":"Li","given":"Xiuzhen"},{"family":"Yuan","given":"Jiacan"}],"issued":{"date-parts":[["2021"]]}}}],"schema":"https://github.com/citation-style-language/schema/raw/master/csl-citation.json"} </w:instrText>
            </w:r>
            <w:r w:rsidRPr="0067665A">
              <w:rPr>
                <w:rFonts w:ascii="Avenir Book" w:hAnsi="Avenir Book" w:cs="Arial"/>
                <w:sz w:val="22"/>
                <w:szCs w:val="22"/>
              </w:rPr>
              <w:fldChar w:fldCharType="separate"/>
            </w:r>
            <w:r w:rsidRPr="00235533">
              <w:rPr>
                <w:rFonts w:ascii="Avenir Book" w:hAnsi="Avenir Book"/>
                <w:sz w:val="22"/>
                <w:lang w:val="fr-FR"/>
                <w:rPrChange w:id="224" w:author="Tania L.G. Maxwell" w:date="2024-02-02T07:57:00Z">
                  <w:rPr>
                    <w:rFonts w:ascii="Avenir Book" w:hAnsi="Avenir Book" w:cs="Arial"/>
                    <w:noProof/>
                    <w:sz w:val="22"/>
                    <w:szCs w:val="22"/>
                  </w:rPr>
                </w:rPrChange>
              </w:rPr>
              <w:t>(F. Wang et al., 2021)</w:t>
            </w:r>
            <w:r w:rsidRPr="0067665A">
              <w:rPr>
                <w:rFonts w:ascii="Avenir Book" w:hAnsi="Avenir Book" w:cs="Arial"/>
                <w:sz w:val="22"/>
                <w:szCs w:val="22"/>
              </w:rPr>
              <w:fldChar w:fldCharType="end"/>
            </w:r>
            <w:commentRangeEnd w:id="221"/>
            <w:r w:rsidR="00E10290">
              <w:rPr>
                <w:rStyle w:val="CommentReference"/>
                <w:rFonts w:asciiTheme="minorHAnsi" w:eastAsiaTheme="minorHAnsi" w:hAnsiTheme="minorHAnsi" w:cstheme="minorBidi"/>
                <w:kern w:val="2"/>
                <w:lang w:bidi="ar-SA"/>
                <w14:ligatures w14:val="standardContextual"/>
              </w:rPr>
              <w:commentReference w:id="221"/>
            </w:r>
          </w:p>
        </w:tc>
        <w:tc>
          <w:tcPr>
            <w:tcW w:w="4410" w:type="dxa"/>
          </w:tcPr>
          <w:p w14:paraId="317EEA73" w14:textId="417F98B2" w:rsidR="00216790" w:rsidRPr="0067665A" w:rsidRDefault="00216790" w:rsidP="00B91462">
            <w:pPr>
              <w:rPr>
                <w:rFonts w:ascii="Avenir Book" w:hAnsi="Avenir Book" w:cs="Arial"/>
                <w:sz w:val="22"/>
                <w:szCs w:val="22"/>
              </w:rPr>
            </w:pPr>
            <w:r w:rsidRPr="0067665A">
              <w:rPr>
                <w:rFonts w:ascii="Avenir Book" w:hAnsi="Avenir Book" w:cs="Arial"/>
                <w:sz w:val="22"/>
                <w:szCs w:val="22"/>
              </w:rPr>
              <w:t xml:space="preserve">Allow for estimation of </w:t>
            </w:r>
            <w:proofErr w:type="spellStart"/>
            <w:r w:rsidRPr="0067665A">
              <w:rPr>
                <w:rFonts w:ascii="Avenir Book" w:hAnsi="Avenir Book" w:cs="Arial"/>
                <w:sz w:val="22"/>
                <w:szCs w:val="22"/>
              </w:rPr>
              <w:t>N</w:t>
            </w:r>
            <w:proofErr w:type="spellEnd"/>
            <w:r w:rsidRPr="0067665A">
              <w:rPr>
                <w:rFonts w:ascii="Avenir Book" w:hAnsi="Avenir Book" w:cs="Arial"/>
                <w:sz w:val="22"/>
                <w:szCs w:val="22"/>
              </w:rPr>
              <w:t xml:space="preserve"> accumulation from C accumulation rates determined from radiometric dating across a wide geographical range </w:t>
            </w:r>
          </w:p>
        </w:tc>
        <w:tc>
          <w:tcPr>
            <w:tcW w:w="2250" w:type="dxa"/>
          </w:tcPr>
          <w:p w14:paraId="6CF51717" w14:textId="186DE02E" w:rsidR="00216790" w:rsidRPr="0067665A" w:rsidRDefault="00216790" w:rsidP="00B91462">
            <w:pPr>
              <w:rPr>
                <w:rFonts w:ascii="Avenir Book" w:hAnsi="Avenir Book" w:cs="Arial"/>
                <w:sz w:val="22"/>
                <w:szCs w:val="22"/>
              </w:rPr>
            </w:pPr>
            <w:r w:rsidRPr="0067665A">
              <w:rPr>
                <w:rFonts w:ascii="Avenir Book" w:hAnsi="Avenir Book" w:cs="Arial"/>
                <w:sz w:val="22"/>
                <w:szCs w:val="22"/>
              </w:rPr>
              <w:t xml:space="preserve">C accumulation rate, 613 cores from 102 studies </w:t>
            </w:r>
          </w:p>
        </w:tc>
      </w:tr>
      <w:tr w:rsidR="00216790" w14:paraId="3B8D2083" w14:textId="77777777" w:rsidTr="00216790">
        <w:trPr>
          <w:trHeight w:val="855"/>
        </w:trPr>
        <w:tc>
          <w:tcPr>
            <w:tcW w:w="2760" w:type="dxa"/>
          </w:tcPr>
          <w:p w14:paraId="631C2E2D" w14:textId="2DA909DD" w:rsidR="00216790" w:rsidRPr="0067665A" w:rsidRDefault="00216790" w:rsidP="00B91462">
            <w:pPr>
              <w:rPr>
                <w:rFonts w:ascii="Avenir Book" w:hAnsi="Avenir Book" w:cs="Arial"/>
                <w:sz w:val="22"/>
                <w:szCs w:val="22"/>
              </w:rPr>
            </w:pPr>
            <w:r w:rsidRPr="0067665A">
              <w:rPr>
                <w:rFonts w:ascii="Avenir Book" w:hAnsi="Avenir Book" w:cs="Arial"/>
                <w:sz w:val="22"/>
                <w:szCs w:val="22"/>
              </w:rPr>
              <w:t xml:space="preserve">Global wetland area </w:t>
            </w:r>
            <w:r w:rsidRPr="0067665A">
              <w:rPr>
                <w:rFonts w:ascii="Avenir Book" w:hAnsi="Avenir Book" w:cs="Arial"/>
                <w:sz w:val="22"/>
                <w:szCs w:val="22"/>
              </w:rPr>
              <w:fldChar w:fldCharType="begin"/>
            </w:r>
            <w:r w:rsidR="00FF270E" w:rsidRPr="0067665A">
              <w:rPr>
                <w:rFonts w:ascii="Avenir Book" w:hAnsi="Avenir Book" w:cs="Arial"/>
                <w:sz w:val="22"/>
                <w:szCs w:val="22"/>
              </w:rPr>
              <w:instrText xml:space="preserve"> ADDIN ZOTERO_ITEM CSL_CITATION {"citationID":"Y4MYentF","properties":{"formattedCitation":"(Mcowen et al., 2017; Spencer et al., 2016)","plainCitation":"(Mcowen et al., 2017; Spencer et al., 2016)","noteIndex":0},"citationItems":[{"id":2784,"uris":["http://zotero.org/users/2451062/items/MK3UJPNQ"],"itemData":{"id":2784,"type":"article-journal","container-title":"Biodiversity data journal","issue":"5","note":"publisher: Pensoft Publishers","source":"Google Scholar","title":"A global map of saltmarshes","URL":"https://www.ncbi.nlm.nih.gov/pmc/articles/PMC5515097/","author":[{"family":"Mcowen","given":"Chris J."},{"family":"Weatherdon","given":"Lauren V."},{"family":"Van Bochove","given":"Jan-Willem"},{"family":"Sullivan","given":"Emma"},{"family":"Blyth","given":"Simon"},{"family":"Zockler","given":"Christoph"},{"family":"Stanwell-Smith","given":"Damon"},{"family":"Kingston","given":"Naomi"},{"family":"Martin","given":"Corinne S."},{"family":"Spalding","given":"Mark"}],"accessed":{"date-parts":[["2024",1,12]]},"issued":{"date-parts":[["2017"]]}}},{"id":2782,"uris":["http://zotero.org/users/2451062/items/5MFYM4HJ"],"itemData":{"id":2782,"type":"article-journal","container-title":"Global and Planetary Change","note":"publisher: Elsevier","page":"15–30","source":"Google Scholar","title":"Global coastal wetland change under sea-level rise and related stresses: The DIVA Wetland Change Model","title-short":"Global coastal wetland change under sea-level rise and related stresses","volume":"139","author":[{"family":"Spencer","given":"Thomas"},{"family":"Schuerch","given":"Mark"},{"family":"Nicholls","given":"Robert J."},{"family":"Hinkel","given":"Jochen"},{"family":"Lincke","given":"Daniel"},{"family":"Vafeidis","given":"A. T."},{"family":"Reef","given":"Ruth"},{"family":"McFadden","given":"Loraine"},{"family":"Brown","given":"Sally"}],"issued":{"date-parts":[["2016"]]}}}],"schema":"https://github.com/citation-style-language/schema/raw/master/csl-citation.json"} </w:instrText>
            </w:r>
            <w:r w:rsidRPr="0067665A">
              <w:rPr>
                <w:rFonts w:ascii="Avenir Book" w:hAnsi="Avenir Book" w:cs="Arial"/>
                <w:sz w:val="22"/>
                <w:szCs w:val="22"/>
              </w:rPr>
              <w:fldChar w:fldCharType="separate"/>
            </w:r>
            <w:r w:rsidR="00FF270E" w:rsidRPr="0067665A">
              <w:rPr>
                <w:rFonts w:ascii="Avenir Book" w:hAnsi="Avenir Book" w:cs="Arial"/>
                <w:noProof/>
                <w:sz w:val="22"/>
                <w:szCs w:val="22"/>
              </w:rPr>
              <w:t>(Mcowen et al., 2017; Spencer et al., 2016)</w:t>
            </w:r>
            <w:r w:rsidRPr="0067665A">
              <w:rPr>
                <w:rFonts w:ascii="Avenir Book" w:hAnsi="Avenir Book" w:cs="Arial"/>
                <w:sz w:val="22"/>
                <w:szCs w:val="22"/>
              </w:rPr>
              <w:fldChar w:fldCharType="end"/>
            </w:r>
          </w:p>
        </w:tc>
        <w:tc>
          <w:tcPr>
            <w:tcW w:w="4410" w:type="dxa"/>
          </w:tcPr>
          <w:p w14:paraId="4B244D70" w14:textId="1A7B0411" w:rsidR="00216790" w:rsidRPr="0067665A" w:rsidRDefault="007D7FA7" w:rsidP="00B91462">
            <w:pPr>
              <w:rPr>
                <w:rFonts w:ascii="Avenir Book" w:hAnsi="Avenir Book" w:cs="Arial"/>
                <w:sz w:val="22"/>
                <w:szCs w:val="22"/>
              </w:rPr>
            </w:pPr>
            <w:r w:rsidRPr="0067665A">
              <w:rPr>
                <w:rFonts w:ascii="Avenir Book" w:hAnsi="Avenir Book" w:cs="Arial"/>
                <w:sz w:val="22"/>
                <w:szCs w:val="22"/>
              </w:rPr>
              <w:t xml:space="preserve">Extrapolate from site-specific rates to global rates of </w:t>
            </w:r>
            <w:proofErr w:type="spellStart"/>
            <w:r w:rsidRPr="0067665A">
              <w:rPr>
                <w:rFonts w:ascii="Avenir Book" w:hAnsi="Avenir Book" w:cs="Arial"/>
                <w:sz w:val="22"/>
                <w:szCs w:val="22"/>
              </w:rPr>
              <w:t>N</w:t>
            </w:r>
            <w:proofErr w:type="spellEnd"/>
            <w:r w:rsidRPr="0067665A">
              <w:rPr>
                <w:rFonts w:ascii="Avenir Book" w:hAnsi="Avenir Book" w:cs="Arial"/>
                <w:sz w:val="22"/>
                <w:szCs w:val="22"/>
              </w:rPr>
              <w:t xml:space="preserve"> accumulation.</w:t>
            </w:r>
          </w:p>
        </w:tc>
        <w:tc>
          <w:tcPr>
            <w:tcW w:w="2250" w:type="dxa"/>
          </w:tcPr>
          <w:p w14:paraId="4ABB9A67" w14:textId="323A3711" w:rsidR="00216790" w:rsidRPr="0067665A" w:rsidRDefault="00FF270E" w:rsidP="00B91462">
            <w:pPr>
              <w:rPr>
                <w:rFonts w:ascii="Avenir Book" w:hAnsi="Avenir Book" w:cs="Arial"/>
                <w:sz w:val="22"/>
                <w:szCs w:val="22"/>
              </w:rPr>
            </w:pPr>
            <w:r w:rsidRPr="0067665A">
              <w:rPr>
                <w:rFonts w:ascii="Avenir Book" w:hAnsi="Avenir Book" w:cs="Arial"/>
                <w:sz w:val="22"/>
                <w:szCs w:val="22"/>
              </w:rPr>
              <w:t>Global marsh and mangrove area</w:t>
            </w:r>
            <w:commentRangeStart w:id="225"/>
            <w:commentRangeEnd w:id="225"/>
            <w:r w:rsidR="001342E5">
              <w:rPr>
                <w:rStyle w:val="CommentReference"/>
                <w:rFonts w:asciiTheme="minorHAnsi" w:eastAsiaTheme="minorHAnsi" w:hAnsiTheme="minorHAnsi" w:cstheme="minorBidi"/>
                <w:kern w:val="2"/>
                <w:lang w:bidi="ar-SA"/>
                <w14:ligatures w14:val="standardContextual"/>
              </w:rPr>
              <w:commentReference w:id="225"/>
            </w:r>
          </w:p>
        </w:tc>
      </w:tr>
      <w:tr w:rsidR="00216790" w14:paraId="6E4F8EA0" w14:textId="77777777" w:rsidTr="00216790">
        <w:trPr>
          <w:trHeight w:val="855"/>
        </w:trPr>
        <w:tc>
          <w:tcPr>
            <w:tcW w:w="2760" w:type="dxa"/>
          </w:tcPr>
          <w:p w14:paraId="06CF91C5" w14:textId="23733500" w:rsidR="00216790" w:rsidRPr="0067665A" w:rsidRDefault="00216790" w:rsidP="00B91462">
            <w:pPr>
              <w:rPr>
                <w:rFonts w:ascii="Avenir Book" w:hAnsi="Avenir Book" w:cs="Arial"/>
                <w:sz w:val="22"/>
                <w:szCs w:val="22"/>
              </w:rPr>
            </w:pPr>
            <w:r w:rsidRPr="0067665A">
              <w:rPr>
                <w:rFonts w:ascii="Avenir Book" w:hAnsi="Avenir Book" w:cs="Arial"/>
                <w:sz w:val="22"/>
                <w:szCs w:val="22"/>
              </w:rPr>
              <w:fldChar w:fldCharType="begin"/>
            </w:r>
            <w:r w:rsidRPr="0067665A">
              <w:rPr>
                <w:rFonts w:ascii="Avenir Book" w:hAnsi="Avenir Book" w:cs="Arial"/>
                <w:sz w:val="22"/>
                <w:szCs w:val="22"/>
              </w:rPr>
              <w:instrText xml:space="preserve"> ADDIN ZOTERO_ITEM CSL_CITATION {"citationID":"lQQiy9QK","properties":{"formattedCitation":"(Campbell et al., 2022; Murray et al., 2022)","plainCitation":"(Campbell et al., 2022; Murray et al., 2022)","noteIndex":0},"citationItems":[{"id":2545,"uris":["http://zotero.org/users/2451062/items/GET7BB45"],"itemData":{"id":2545,"type":"article-journal","container-title":"Nature","issue":"7941","note":"publisher: Nature Publishing Group UK London","page":"701–706","source":"Google Scholar","title":"Global hotspots of salt marsh change and carbon emissions","volume":"612","author":[{"family":"Campbell","given":"Anthony D."},{"family":"Fatoyinbo","given":"Lola"},{"family":"Goldberg","given":"Liza"},{"family":"Lagomasino","given":"David"}],"issued":{"date-parts":[["2022"]]}}},{"id":2552,"uris":["http://zotero.org/users/2451062/items/832LAG3J"],"itemData":{"id":2552,"type":"article-journal","abstract":"Tidal wetlands are expected to respond dynamically to global environmental change, but the extent to which wetland losses have been offset by gains remains poorly understood. We developed a global analysis of satellite data to simultaneously monitor change in three highly interconnected intertidal ecosystem types—tidal flats, tidal marshes, and mangroves—from 1999 to 2019. Globally, 13,700 square kilometers of tidal wetlands have been lost, but these have been substantially offset by gains of 9700 km\n              2\n              , leading to a net change of −4000 km\n              2\n              over two decades. We found that 27% of these losses and gains were associated with direct human activities such as conversion to agriculture and restoration of lost wetlands. All other changes were attributed to indirect drivers, including the effects of coastal processes and climate change.\n            \n          , \n            Global shifts in tidal wetlands\n            \n              Ecologically and economically important coastal wetlands are threatened by sea level rise and land use change. Murray\n              et al\n              . used high-resolution satellite imagery to assess the global extent of tidal wetlands and changes in wetland extent and distribution over the past two decades. They found that although over 13,000 square kilometers of tidal wetland have recently been lost, much of this decreasing extent has been offset by the creation of new wetlands. The greatest losses and gains were in tidal flats, but mangrove ecosystems showed the largest net decline in area globally. Direct human impacts on wetlands, including land transformation and restoration, are detectable from satellite imagery and account for 27% of wetland losses and gains. —BEL\n            \n          , \n            High-resolution satellite imagery reveals that substantial global losses of tidal wetlands are largely offset by new wetland formation.","container-title":"Science","DOI":"10.1126/science.abm9583","ISSN":"0036-8075, 1095-9203","issue":"6594","journalAbbreviation":"Science","language":"en","page":"744-749","source":"DOI.org (Crossref)","title":"High-resolution mapping of losses and gains of Earth’s tidal wetlands","volume":"376","author":[{"family":"Murray","given":"Nicholas J."},{"family":"Worthington","given":"Thomas A."},{"family":"Bunting","given":"Pete"},{"family":"Duce","given":"Stephanie"},{"family":"Hagger","given":"Valerie"},{"family":"Lovelock","given":"Catherine E."},{"family":"Lucas","given":"Richard"},{"family":"Saunders","given":"Megan I."},{"family":"Sheaves","given":"Marcus"},{"family":"Spalding","given":"Mark"},{"family":"Waltham","given":"Nathan J."},{"family":"Lyons","given":"Mitchell B."}],"issued":{"date-parts":[["2022",5,13]]}}}],"schema":"https://github.com/citation-style-language/schema/raw/master/csl-citation.json"} </w:instrText>
            </w:r>
            <w:r w:rsidRPr="0067665A">
              <w:rPr>
                <w:rFonts w:ascii="Avenir Book" w:hAnsi="Avenir Book" w:cs="Arial"/>
                <w:sz w:val="22"/>
                <w:szCs w:val="22"/>
              </w:rPr>
              <w:fldChar w:fldCharType="separate"/>
            </w:r>
            <w:r w:rsidRPr="0067665A">
              <w:rPr>
                <w:rFonts w:ascii="Avenir Book" w:hAnsi="Avenir Book" w:cs="Arial"/>
                <w:noProof/>
                <w:sz w:val="22"/>
                <w:szCs w:val="22"/>
              </w:rPr>
              <w:t>(Campbell et al., 2022; Murray et al., 2022)</w:t>
            </w:r>
            <w:r w:rsidRPr="0067665A">
              <w:rPr>
                <w:rFonts w:ascii="Avenir Book" w:hAnsi="Avenir Book" w:cs="Arial"/>
                <w:sz w:val="22"/>
                <w:szCs w:val="22"/>
              </w:rPr>
              <w:fldChar w:fldCharType="end"/>
            </w:r>
          </w:p>
        </w:tc>
        <w:tc>
          <w:tcPr>
            <w:tcW w:w="4410" w:type="dxa"/>
          </w:tcPr>
          <w:p w14:paraId="6417F699" w14:textId="255E052D" w:rsidR="00216790" w:rsidRPr="0067665A" w:rsidRDefault="00216790" w:rsidP="00B91462">
            <w:pPr>
              <w:rPr>
                <w:rFonts w:ascii="Avenir Book" w:hAnsi="Avenir Book" w:cs="Arial"/>
                <w:sz w:val="22"/>
                <w:szCs w:val="22"/>
              </w:rPr>
            </w:pPr>
            <w:r w:rsidRPr="0067665A">
              <w:rPr>
                <w:rFonts w:ascii="Avenir Book" w:hAnsi="Avenir Book" w:cs="Arial"/>
                <w:sz w:val="22"/>
                <w:szCs w:val="22"/>
              </w:rPr>
              <w:t>Infer past exchange of tidal wetland N</w:t>
            </w:r>
          </w:p>
        </w:tc>
        <w:tc>
          <w:tcPr>
            <w:tcW w:w="2250" w:type="dxa"/>
          </w:tcPr>
          <w:p w14:paraId="065C4917" w14:textId="7E5F6116" w:rsidR="00216790" w:rsidRPr="0067665A" w:rsidRDefault="00216790" w:rsidP="00B91462">
            <w:pPr>
              <w:rPr>
                <w:rFonts w:ascii="Avenir Book" w:hAnsi="Avenir Book" w:cs="Arial"/>
                <w:sz w:val="22"/>
                <w:szCs w:val="22"/>
              </w:rPr>
            </w:pPr>
            <w:r w:rsidRPr="0067665A">
              <w:rPr>
                <w:rFonts w:ascii="Avenir Book" w:hAnsi="Avenir Book" w:cs="Arial"/>
                <w:sz w:val="22"/>
                <w:szCs w:val="22"/>
              </w:rPr>
              <w:t>Estimates of coastal wetland loss and gain</w:t>
            </w:r>
          </w:p>
        </w:tc>
      </w:tr>
      <w:tr w:rsidR="00854855" w14:paraId="38E73FCC" w14:textId="77777777" w:rsidTr="00216790">
        <w:trPr>
          <w:trHeight w:val="855"/>
        </w:trPr>
        <w:tc>
          <w:tcPr>
            <w:tcW w:w="2760" w:type="dxa"/>
          </w:tcPr>
          <w:p w14:paraId="59242C8E" w14:textId="52259EA1" w:rsidR="00854855" w:rsidRPr="0067665A" w:rsidRDefault="00854855" w:rsidP="00B91462">
            <w:pPr>
              <w:rPr>
                <w:rFonts w:ascii="Avenir Book" w:hAnsi="Avenir Book" w:cs="Arial"/>
                <w:sz w:val="22"/>
                <w:szCs w:val="22"/>
              </w:rPr>
            </w:pPr>
            <w:r w:rsidRPr="0067665A">
              <w:rPr>
                <w:rFonts w:ascii="Avenir Book" w:hAnsi="Avenir Book" w:cs="Arial"/>
                <w:sz w:val="22"/>
                <w:szCs w:val="22"/>
              </w:rPr>
              <w:fldChar w:fldCharType="begin"/>
            </w:r>
            <w:r w:rsidR="00B41B26">
              <w:rPr>
                <w:rFonts w:ascii="Avenir Book" w:hAnsi="Avenir Book" w:cs="Arial"/>
                <w:sz w:val="22"/>
                <w:szCs w:val="22"/>
              </w:rPr>
              <w:instrText xml:space="preserve"> ADDIN ZOTERO_ITEM CSL_CITATION {"citationID":"DUobusnA","properties":{"formattedCitation":"(Macreadie et al., 2021; Saintilan et al., 2022, 2023)","plainCitation":"(Macreadie et al., 2021; Saintilan et al., 2022, 2023)","noteIndex":0},"citationItems":[{"id":2758,"uris":["http://zotero.org/users/2451062/items/CNU75Q69"],"itemData":{"id":2758,"type":"article-journal","container-title":"Nature Reviews Earth &amp; Environment","issue":"12","note":"publisher: Nature Publishing Group UK London","page":"826–839","source":"Google Scholar","title":"Blue carbon as a natural climate solution","volume":"2","author":[{"family":"Macreadie","given":"Peter I."},{"family":"Costa","given":"Micheli DP"},{"family":"Atwood","given":"Trisha B."},{"family":"Friess","given":"Daniel A."},{"family":"Kelleway","given":"Jeffrey J."},{"family":"Kennedy","given":"Hilary"},{"family":"Lovelock","given":"Catherine E."},{"family":"Serrano","given":"Oscar"},{"family":"Duarte","given":"Carlos M."}],"issued":{"date-parts":[["2021"]]}}},{"id":2547,"uris":["http://zotero.org/users/2451062/items/Z94PD588"],"itemData":{"id":2547,"type":"article-journal","abstract":"Much uncertainty exists about the vulnerability of valuable tidal marsh ecosystems to relative sea level rise. Previous assessments of resilience to sea level rise, to which marshes can adjust by sediment accretion and elevation gain, revealed contrasting results, depending on contemporary or Holocene geological data. By analyzing globally distributed contemporary data, we found that marsh sediment accretion increases in parity with sea level rise, seemingly confirming previously claimed marsh resilience. However, subsidence of the substrate shows a nonlinear increase with accretion. As a result, marsh elevation gain is constrained in relation to sea level rise, and deficits emerge that are consistent with Holocene observations of tidal marsh vulnerability.\n          , \n            Will marshes rise up or sink?\n            \n              Marsh ecosystems are vulnerable to rising sea level, in addition to land-use change and other human activities. Studies have shown that some marshes are gaining elevation, making them remarkably resilient to rising seas; however, results vary across locations and between contemporary and Holocene records. Comparing data from 97 sites on four continents, Saintilan\n              et al\n              . found that the relationship between sediment accretion and marsh subsidence explains the variable responses to sea-level rise. Marshes accrete more sediment, keeping up with sea-level rise up to a point, but sediment subsidence increases nonlinearly with accretion such that at higher rates of sea-level rise, marshes begin to sink. Marshes are unlikely to keep up with rising seas under current climate change projections. —BEL\n            \n          , \n            Comparing marsh elevation change across four continents provides an explanation for variable marsh responses to sea-level rise.","container-title":"Science","DOI":"10.1126/science.abo7872","ISSN":"0036-8075, 1095-9203","issue":"6605","journalAbbreviation":"Science","language":"en","page":"523-527","source":"DOI.org (Crossref)","title":"Constraints on the adjustment of tidal marshes to accelerating sea level rise","volume":"377","author":[{"family":"Saintilan","given":"Neil"},{"family":"Kovalenko","given":"Katya E."},{"family":"Guntenspergen","given":"Glenn"},{"family":"Rogers","given":"Kerrylee"},{"family":"Lynch","given":"James C."},{"family":"Cahoon","given":"Donald R."},{"family":"Lovelock","given":"Catherine E."},{"family":"Friess","given":"Daniel A."},{"family":"Ashe","given":"Erica"},{"family":"Krauss","given":"Ken W."},{"family":"Cormier","given":"Nicole"},{"family":"Spencer","given":"Tom"},{"family":"Adams","given":"Janine"},{"family":"Raw","given":"Jacqueline"},{"family":"Ibanez","given":"Carles"},{"family":"Scarton","given":"Francesco"},{"family":"Temmerman","given":"Stijn"},{"family":"Meire","given":"Patrick"},{"family":"Maris","given":"Tom"},{"family":"Thorne","given":"Karen"},{"family":"Brazner","given":"John"},{"family":"Chmura","given":"Gail L."},{"family":"Bowron","given":"Tony"},{"family":"Gamage","given":"Vishmie P."},{"family":"Cressman","given":"Kimberly"},{"family":"Endris","given":"Charlie"},{"family":"Marconi","given":"Christina"},{"family":"Marcum","given":"Pamela"},{"family":"St. Laurent","given":"Kari"},{"family":"Reay","given":"William"},{"family":"Raposa","given":"Kenneth B."},{"family":"Garwood","given":"Jason A."},{"family":"Khan","given":"Nicole"}],"issued":{"date-parts":[["2022",7,29]]}}},{"id":2550,"uris":["http://zotero.org/users/2451062/items/7KTNU2B7"],"itemData":{"id":2550,"type":"article-journal","container-title":"Nature","note":"publisher: Nature Publishing Group UK London","page":"1–8","source":"Google Scholar","title":"Widespread retreat of coastal habitat is likely at warming levels above 1.5° C","author":[{"family":"Saintilan","given":"Neil"},{"family":"Horton","given":"Benjamin"},{"family":"Törnqvist","given":"Torbjörn E."},{"family":"Ashe","given":"Erica L."},{"family":"Khan","given":"Nicole S."},{"family":"Schuerch","given":"Mark"},{"family":"Perry","given":"Chris"},{"family":"Kopp","given":"Robert E."},{"family":"Garner","given":"Gregory G."},{"family":"Murray","given":"Nicholas"}],"issued":{"date-parts":[["2023"]]}}}],"schema":"https://github.com/citation-style-language/schema/raw/master/csl-citation.json"} </w:instrText>
            </w:r>
            <w:r w:rsidRPr="0067665A">
              <w:rPr>
                <w:rFonts w:ascii="Avenir Book" w:hAnsi="Avenir Book" w:cs="Arial"/>
                <w:sz w:val="22"/>
                <w:szCs w:val="22"/>
              </w:rPr>
              <w:fldChar w:fldCharType="separate"/>
            </w:r>
            <w:r w:rsidR="00B41B26">
              <w:rPr>
                <w:rFonts w:ascii="Avenir Book" w:hAnsi="Avenir Book" w:cs="Arial"/>
                <w:noProof/>
                <w:sz w:val="22"/>
                <w:szCs w:val="22"/>
              </w:rPr>
              <w:t>(Macreadie et al., 2021; Saintilan et al., 2022, 2023)</w:t>
            </w:r>
            <w:r w:rsidRPr="0067665A">
              <w:rPr>
                <w:rFonts w:ascii="Avenir Book" w:hAnsi="Avenir Book" w:cs="Arial"/>
                <w:sz w:val="22"/>
                <w:szCs w:val="22"/>
              </w:rPr>
              <w:fldChar w:fldCharType="end"/>
            </w:r>
          </w:p>
        </w:tc>
        <w:tc>
          <w:tcPr>
            <w:tcW w:w="4410" w:type="dxa"/>
          </w:tcPr>
          <w:p w14:paraId="5BCE352D" w14:textId="6698E220" w:rsidR="00854855" w:rsidRPr="0067665A" w:rsidRDefault="00854855" w:rsidP="00B91462">
            <w:pPr>
              <w:rPr>
                <w:rFonts w:ascii="Avenir Book" w:hAnsi="Avenir Book" w:cs="Arial"/>
                <w:sz w:val="22"/>
                <w:szCs w:val="22"/>
              </w:rPr>
            </w:pPr>
            <w:r w:rsidRPr="0067665A">
              <w:rPr>
                <w:rFonts w:ascii="Avenir Book" w:hAnsi="Avenir Book" w:cs="Arial"/>
                <w:sz w:val="22"/>
                <w:szCs w:val="22"/>
              </w:rPr>
              <w:t>Generate realistic future scenarios for tidal wetland elevation gain and wetland area gain or loss</w:t>
            </w:r>
            <w:r w:rsidR="00B41B26">
              <w:rPr>
                <w:rFonts w:ascii="Avenir Book" w:hAnsi="Avenir Book" w:cs="Arial"/>
                <w:sz w:val="22"/>
                <w:szCs w:val="22"/>
              </w:rPr>
              <w:t xml:space="preserve"> through erosion, deposition, development or restoration.</w:t>
            </w:r>
          </w:p>
        </w:tc>
        <w:tc>
          <w:tcPr>
            <w:tcW w:w="2250" w:type="dxa"/>
          </w:tcPr>
          <w:p w14:paraId="10DAE747" w14:textId="235C5679" w:rsidR="00854855" w:rsidRPr="0067665A" w:rsidRDefault="00B41B26" w:rsidP="00B91462">
            <w:pPr>
              <w:rPr>
                <w:rFonts w:ascii="Avenir Book" w:hAnsi="Avenir Book" w:cs="Arial"/>
                <w:sz w:val="22"/>
                <w:szCs w:val="22"/>
              </w:rPr>
            </w:pPr>
            <w:r>
              <w:rPr>
                <w:rFonts w:ascii="Avenir Book" w:hAnsi="Avenir Book" w:cs="Arial"/>
                <w:sz w:val="22"/>
                <w:szCs w:val="22"/>
              </w:rPr>
              <w:t>Area change, elevation gain.</w:t>
            </w:r>
          </w:p>
        </w:tc>
      </w:tr>
    </w:tbl>
    <w:p w14:paraId="08B5686F" w14:textId="77777777" w:rsidR="00050D6E" w:rsidRDefault="00050D6E" w:rsidP="00B91462">
      <w:pPr>
        <w:rPr>
          <w:rFonts w:ascii="Avenir Book" w:hAnsi="Avenir Book" w:cs="Arial"/>
          <w:b/>
          <w:bCs/>
        </w:rPr>
      </w:pPr>
    </w:p>
    <w:p w14:paraId="2E8AE8E7" w14:textId="77777777" w:rsidR="00050D6E" w:rsidRDefault="00050D6E" w:rsidP="00B91462">
      <w:pPr>
        <w:rPr>
          <w:rFonts w:ascii="Arial" w:hAnsi="Arial" w:cs="Arial"/>
          <w:b/>
          <w:bCs/>
          <w:sz w:val="20"/>
          <w:szCs w:val="20"/>
        </w:rPr>
      </w:pPr>
    </w:p>
    <w:p w14:paraId="2665A7BD" w14:textId="77777777" w:rsidR="00A74F93" w:rsidRDefault="00A74F93" w:rsidP="00B91462">
      <w:pPr>
        <w:rPr>
          <w:rFonts w:ascii="Arial" w:hAnsi="Arial" w:cs="Arial"/>
          <w:b/>
          <w:bCs/>
          <w:sz w:val="20"/>
          <w:szCs w:val="20"/>
        </w:rPr>
      </w:pPr>
    </w:p>
    <w:p w14:paraId="5CDB47A9" w14:textId="77777777" w:rsidR="00A74F93" w:rsidRDefault="00A74F93" w:rsidP="00B91462">
      <w:pPr>
        <w:rPr>
          <w:rFonts w:ascii="Arial" w:hAnsi="Arial" w:cs="Arial"/>
          <w:b/>
          <w:bCs/>
          <w:sz w:val="20"/>
          <w:szCs w:val="20"/>
        </w:rPr>
      </w:pPr>
    </w:p>
    <w:p w14:paraId="66E1AB59" w14:textId="77777777" w:rsidR="00A74F93" w:rsidRDefault="00A74F93" w:rsidP="00B91462">
      <w:pPr>
        <w:rPr>
          <w:rFonts w:ascii="Arial" w:hAnsi="Arial" w:cs="Arial"/>
          <w:b/>
          <w:bCs/>
          <w:sz w:val="20"/>
          <w:szCs w:val="20"/>
        </w:rPr>
      </w:pPr>
    </w:p>
    <w:p w14:paraId="4F5B8EB0" w14:textId="77777777" w:rsidR="00A74F93" w:rsidRDefault="00A74F93" w:rsidP="00B91462">
      <w:pPr>
        <w:rPr>
          <w:rFonts w:ascii="Arial" w:hAnsi="Arial" w:cs="Arial"/>
          <w:b/>
          <w:bCs/>
          <w:sz w:val="20"/>
          <w:szCs w:val="20"/>
        </w:rPr>
      </w:pPr>
    </w:p>
    <w:p w14:paraId="25D1FD5C" w14:textId="77777777" w:rsidR="00A74F93" w:rsidRDefault="00A74F93" w:rsidP="00B91462">
      <w:pPr>
        <w:rPr>
          <w:rFonts w:ascii="Arial" w:hAnsi="Arial" w:cs="Arial"/>
          <w:b/>
          <w:bCs/>
          <w:sz w:val="20"/>
          <w:szCs w:val="20"/>
        </w:rPr>
      </w:pPr>
    </w:p>
    <w:p w14:paraId="3B560531" w14:textId="69145D82" w:rsidR="00F42256" w:rsidRDefault="00F42256">
      <w:pPr>
        <w:rPr>
          <w:rFonts w:ascii="Avenir Book" w:hAnsi="Avenir Book" w:cs="Arial"/>
          <w:b/>
          <w:bCs/>
        </w:rPr>
      </w:pPr>
    </w:p>
    <w:p w14:paraId="5E48488B" w14:textId="6EC94B2E" w:rsidR="001B7F8C" w:rsidRDefault="001B7F8C" w:rsidP="00B91462">
      <w:pPr>
        <w:rPr>
          <w:rFonts w:ascii="Avenir Book" w:hAnsi="Avenir Book" w:cs="Arial"/>
          <w:b/>
          <w:bCs/>
        </w:rPr>
      </w:pPr>
      <w:r>
        <w:rPr>
          <w:rFonts w:ascii="Avenir Book" w:hAnsi="Avenir Book" w:cs="Arial"/>
          <w:b/>
          <w:bCs/>
        </w:rPr>
        <w:lastRenderedPageBreak/>
        <w:t>Fig. S1. Map of cores included in C:N database.</w:t>
      </w:r>
    </w:p>
    <w:p w14:paraId="0FEA3A92" w14:textId="77777777" w:rsidR="001B7F8C" w:rsidRDefault="001B7F8C" w:rsidP="00B91462">
      <w:pPr>
        <w:rPr>
          <w:rFonts w:ascii="Avenir Book" w:hAnsi="Avenir Book" w:cs="Arial"/>
          <w:b/>
          <w:bCs/>
        </w:rPr>
      </w:pPr>
    </w:p>
    <w:p w14:paraId="4D58DC7C" w14:textId="1D0D7493" w:rsidR="001B7F8C" w:rsidRPr="00504850" w:rsidRDefault="001B7F8C" w:rsidP="001B7F8C">
      <w:pPr>
        <w:rPr>
          <w:rFonts w:ascii="Avenir Book" w:hAnsi="Avenir Book" w:cs="Arial"/>
          <w:b/>
          <w:bCs/>
        </w:rPr>
      </w:pPr>
      <w:r w:rsidRPr="001B7F8C">
        <w:rPr>
          <w:rFonts w:ascii="Avenir Book" w:hAnsi="Avenir Book" w:cs="Arial"/>
          <w:b/>
          <w:bCs/>
          <w:noProof/>
        </w:rPr>
        <w:drawing>
          <wp:inline distT="0" distB="0" distL="0" distR="0" wp14:anchorId="283DE28D" wp14:editId="0F7EE1BA">
            <wp:extent cx="5943600" cy="3086735"/>
            <wp:effectExtent l="0" t="0" r="0" b="0"/>
            <wp:docPr id="5" name="Content Placeholder 4">
              <a:extLst xmlns:a="http://schemas.openxmlformats.org/drawingml/2006/main">
                <a:ext uri="{FF2B5EF4-FFF2-40B4-BE49-F238E27FC236}">
                  <a16:creationId xmlns:a16="http://schemas.microsoft.com/office/drawing/2014/main" id="{5849D122-F59F-D66D-256D-51937AEF574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849D122-F59F-D66D-256D-51937AEF574C}"/>
                        </a:ext>
                      </a:extLst>
                    </pic:cNvPr>
                    <pic:cNvPicPr>
                      <a:picLocks noGrp="1" noChangeAspect="1"/>
                    </pic:cNvPicPr>
                  </pic:nvPicPr>
                  <pic:blipFill rotWithShape="1">
                    <a:blip r:embed="rId26"/>
                    <a:srcRect l="8257" t="15893" r="5961" b="17286"/>
                    <a:stretch/>
                  </pic:blipFill>
                  <pic:spPr>
                    <a:xfrm>
                      <a:off x="0" y="0"/>
                      <a:ext cx="5943600" cy="3086735"/>
                    </a:xfrm>
                    <a:prstGeom prst="rect">
                      <a:avLst/>
                    </a:prstGeom>
                  </pic:spPr>
                </pic:pic>
              </a:graphicData>
            </a:graphic>
          </wp:inline>
        </w:drawing>
      </w:r>
    </w:p>
    <w:p w14:paraId="79E9ACDA" w14:textId="429E885C" w:rsidR="008D1F6D" w:rsidRPr="00504850" w:rsidRDefault="008D1F6D" w:rsidP="00503788">
      <w:pPr>
        <w:autoSpaceDE w:val="0"/>
        <w:autoSpaceDN w:val="0"/>
        <w:adjustRightInd w:val="0"/>
        <w:rPr>
          <w:rFonts w:ascii="Avenir Book" w:hAnsi="Avenir Book" w:cs="Helvetica Neue"/>
          <w:color w:val="000000"/>
          <w:sz w:val="28"/>
          <w:szCs w:val="28"/>
        </w:rPr>
      </w:pPr>
      <w:r w:rsidRPr="00504850">
        <w:rPr>
          <w:rFonts w:ascii="Avenir Book" w:hAnsi="Avenir Book" w:cs="Arial"/>
          <w:noProof/>
        </w:rPr>
        <mc:AlternateContent>
          <mc:Choice Requires="wps">
            <w:drawing>
              <wp:anchor distT="0" distB="0" distL="114300" distR="114300" simplePos="0" relativeHeight="251672576" behindDoc="1" locked="0" layoutInCell="1" allowOverlap="1" wp14:anchorId="5358E1CA" wp14:editId="25AA5AED">
                <wp:simplePos x="0" y="0"/>
                <wp:positionH relativeFrom="column">
                  <wp:posOffset>0</wp:posOffset>
                </wp:positionH>
                <wp:positionV relativeFrom="paragraph">
                  <wp:posOffset>218440</wp:posOffset>
                </wp:positionV>
                <wp:extent cx="4970780" cy="4163060"/>
                <wp:effectExtent l="0" t="0" r="0" b="2540"/>
                <wp:wrapSquare wrapText="bothSides"/>
                <wp:docPr id="1134032458" name="Text Box 2"/>
                <wp:cNvGraphicFramePr/>
                <a:graphic xmlns:a="http://schemas.openxmlformats.org/drawingml/2006/main">
                  <a:graphicData uri="http://schemas.microsoft.com/office/word/2010/wordprocessingShape">
                    <wps:wsp>
                      <wps:cNvSpPr txBox="1"/>
                      <wps:spPr>
                        <a:xfrm>
                          <a:off x="0" y="0"/>
                          <a:ext cx="4970780" cy="4163060"/>
                        </a:xfrm>
                        <a:prstGeom prst="rect">
                          <a:avLst/>
                        </a:prstGeom>
                        <a:solidFill>
                          <a:schemeClr val="lt1"/>
                        </a:solidFill>
                        <a:ln w="6350">
                          <a:noFill/>
                        </a:ln>
                      </wps:spPr>
                      <wps:txbx>
                        <w:txbxContent>
                          <w:p w14:paraId="1371E86E" w14:textId="13DB7BCC" w:rsidR="008D1F6D" w:rsidRDefault="008D1F6D" w:rsidP="008D1F6D">
                            <w:pPr>
                              <w:rPr>
                                <w:rFonts w:ascii="Arial" w:hAnsi="Arial" w:cs="Arial"/>
                              </w:rPr>
                            </w:pPr>
                          </w:p>
                          <w:p w14:paraId="17E02B5E" w14:textId="52EE22A2" w:rsidR="008D1F6D" w:rsidRDefault="008D1F6D" w:rsidP="008D1F6D">
                            <w:pPr>
                              <w:rPr>
                                <w:rFonts w:ascii="Avenir Book" w:hAnsi="Avenir Book" w:cs="Arial"/>
                                <w:b/>
                                <w:bCs/>
                              </w:rPr>
                            </w:pPr>
                            <w:r w:rsidRPr="00503788">
                              <w:rPr>
                                <w:rFonts w:ascii="Helvetica Neue" w:hAnsi="Helvetica Neue" w:cs="Helvetica Neue"/>
                                <w:noProof/>
                                <w:color w:val="000000"/>
                                <w:sz w:val="28"/>
                                <w:szCs w:val="28"/>
                              </w:rPr>
                              <w:drawing>
                                <wp:inline distT="0" distB="0" distL="0" distR="0" wp14:anchorId="14B38269" wp14:editId="2E8F5749">
                                  <wp:extent cx="3225165" cy="2917190"/>
                                  <wp:effectExtent l="0" t="0" r="635" b="3810"/>
                                  <wp:docPr id="30840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08333" name=""/>
                                          <pic:cNvPicPr/>
                                        </pic:nvPicPr>
                                        <pic:blipFill>
                                          <a:blip r:embed="rId27"/>
                                          <a:stretch>
                                            <a:fillRect/>
                                          </a:stretch>
                                        </pic:blipFill>
                                        <pic:spPr>
                                          <a:xfrm>
                                            <a:off x="0" y="0"/>
                                            <a:ext cx="3225165" cy="2917190"/>
                                          </a:xfrm>
                                          <a:prstGeom prst="rect">
                                            <a:avLst/>
                                          </a:prstGeom>
                                        </pic:spPr>
                                      </pic:pic>
                                    </a:graphicData>
                                  </a:graphic>
                                </wp:inline>
                              </w:drawing>
                            </w:r>
                          </w:p>
                          <w:p w14:paraId="2E8D9A42" w14:textId="063DF772" w:rsidR="008D1F6D" w:rsidRPr="001B7F8C" w:rsidRDefault="008D1F6D" w:rsidP="008D1F6D">
                            <w:pPr>
                              <w:keepNext/>
                              <w:autoSpaceDE w:val="0"/>
                              <w:autoSpaceDN w:val="0"/>
                              <w:adjustRightInd w:val="0"/>
                              <w:rPr>
                                <w:rFonts w:ascii="Avenir Book" w:hAnsi="Avenir Book" w:cs="Arial"/>
                              </w:rPr>
                            </w:pPr>
                            <w:r w:rsidRPr="00643788">
                              <w:rPr>
                                <w:rFonts w:ascii="Avenir Book" w:hAnsi="Avenir Book" w:cs="Arial"/>
                                <w:b/>
                                <w:bCs/>
                              </w:rPr>
                              <w:t xml:space="preserve">Fig. </w:t>
                            </w:r>
                            <w:r>
                              <w:rPr>
                                <w:rFonts w:ascii="Avenir Book" w:hAnsi="Avenir Book" w:cs="Arial"/>
                                <w:b/>
                                <w:bCs/>
                              </w:rPr>
                              <w:t>S</w:t>
                            </w:r>
                            <w:r w:rsidR="001B7F8C">
                              <w:rPr>
                                <w:rFonts w:ascii="Avenir Book" w:hAnsi="Avenir Book" w:cs="Arial"/>
                                <w:b/>
                                <w:bCs/>
                              </w:rPr>
                              <w:t>2</w:t>
                            </w:r>
                            <w:r w:rsidRPr="00643788">
                              <w:rPr>
                                <w:rFonts w:ascii="Avenir Book" w:hAnsi="Avenir Book" w:cs="Arial"/>
                              </w:rPr>
                              <w:t xml:space="preserve">. </w:t>
                            </w:r>
                            <w:r w:rsidRPr="001B7F8C">
                              <w:rPr>
                                <w:rFonts w:ascii="Avenir Book" w:hAnsi="Avenir Book" w:cs="Arial"/>
                              </w:rPr>
                              <w:t xml:space="preserve">The best prediction model for coastal wetland soil [N]. </w:t>
                            </w:r>
                          </w:p>
                          <w:p w14:paraId="2A2695DB" w14:textId="062758FD" w:rsidR="008D1F6D" w:rsidRPr="001B7F8C" w:rsidRDefault="008D1F6D" w:rsidP="008D1F6D">
                            <w:pPr>
                              <w:keepNext/>
                              <w:autoSpaceDE w:val="0"/>
                              <w:autoSpaceDN w:val="0"/>
                              <w:adjustRightInd w:val="0"/>
                              <w:rPr>
                                <w:rFonts w:ascii="Helvetica Neue" w:hAnsi="Helvetica Neue" w:cs="Helvetica Neue"/>
                                <w:color w:val="000000"/>
                                <w:sz w:val="20"/>
                                <w:szCs w:val="20"/>
                                <w:lang w:val="pt-BR"/>
                              </w:rPr>
                            </w:pPr>
                            <w:r w:rsidRPr="001B7F8C">
                              <w:rPr>
                                <w:rFonts w:ascii="Helvetica Neue" w:hAnsi="Helvetica Neue" w:cs="Helvetica Neue"/>
                                <w:color w:val="000000"/>
                                <w:sz w:val="20"/>
                                <w:szCs w:val="20"/>
                                <w:lang w:val="pt-BR"/>
                              </w:rPr>
                              <w:t>Mangrove %N</w:t>
                            </w:r>
                            <w:r w:rsidRPr="001B7F8C">
                              <w:rPr>
                                <w:rFonts w:ascii="Helvetica Neue" w:hAnsi="Helvetica Neue" w:cs="Helvetica Neue"/>
                                <w:color w:val="000000"/>
                                <w:sz w:val="20"/>
                                <w:szCs w:val="20"/>
                                <w:lang w:val="pt-BR"/>
                              </w:rPr>
                              <w:tab/>
                              <w:t xml:space="preserve">= a + b (%C) -0.11323 + (%C – 11.56244) * -0.01085 </w:t>
                            </w:r>
                          </w:p>
                          <w:p w14:paraId="254FADFB" w14:textId="77777777" w:rsidR="008D1F6D" w:rsidRPr="001B7F8C" w:rsidRDefault="008D1F6D" w:rsidP="008D1F6D">
                            <w:pPr>
                              <w:keepNext/>
                              <w:autoSpaceDE w:val="0"/>
                              <w:autoSpaceDN w:val="0"/>
                              <w:adjustRightInd w:val="0"/>
                              <w:rPr>
                                <w:rFonts w:ascii="Helvetica Neue" w:hAnsi="Helvetica Neue" w:cs="Helvetica Neue"/>
                                <w:color w:val="000000"/>
                                <w:sz w:val="20"/>
                                <w:szCs w:val="20"/>
                                <w:lang w:val="pt-BR"/>
                              </w:rPr>
                            </w:pPr>
                            <w:r w:rsidRPr="001B7F8C">
                              <w:rPr>
                                <w:rFonts w:ascii="Helvetica Neue" w:hAnsi="Helvetica Neue" w:cs="Helvetica Neue"/>
                                <w:color w:val="000000"/>
                                <w:sz w:val="20"/>
                                <w:szCs w:val="20"/>
                                <w:lang w:val="pt-BR"/>
                              </w:rPr>
                              <w:t>Marsh</w:t>
                            </w:r>
                            <w:r w:rsidRPr="001B7F8C">
                              <w:rPr>
                                <w:rFonts w:ascii="Helvetica Neue" w:hAnsi="Helvetica Neue" w:cs="Helvetica Neue"/>
                                <w:color w:val="000000"/>
                                <w:sz w:val="20"/>
                                <w:szCs w:val="20"/>
                                <w:lang w:val="pt-BR"/>
                              </w:rPr>
                              <w:tab/>
                              <w:t>%N</w:t>
                            </w:r>
                            <w:r w:rsidRPr="001B7F8C">
                              <w:rPr>
                                <w:rFonts w:ascii="Helvetica Neue" w:hAnsi="Helvetica Neue" w:cs="Helvetica Neue"/>
                                <w:color w:val="000000"/>
                                <w:sz w:val="20"/>
                                <w:szCs w:val="20"/>
                                <w:lang w:val="pt-BR"/>
                              </w:rPr>
                              <w:tab/>
                              <w:t>= a + b (%C) +0.11323 + (%C – 11.56244) *  0.01085</w:t>
                            </w:r>
                          </w:p>
                          <w:p w14:paraId="1FA8AFE6" w14:textId="48A7CAB6" w:rsidR="00B91462" w:rsidRPr="001B7F8C" w:rsidRDefault="00B91462" w:rsidP="008D1F6D">
                            <w:pPr>
                              <w:keepNext/>
                              <w:autoSpaceDE w:val="0"/>
                              <w:autoSpaceDN w:val="0"/>
                              <w:adjustRightInd w:val="0"/>
                              <w:rPr>
                                <w:rFonts w:ascii="Helvetica Neue" w:hAnsi="Helvetica Neue" w:cs="Helvetica Neue"/>
                                <w:color w:val="000000"/>
                                <w:sz w:val="20"/>
                                <w:szCs w:val="20"/>
                              </w:rPr>
                            </w:pPr>
                            <w:r w:rsidRPr="001B7F8C">
                              <w:rPr>
                                <w:rFonts w:ascii="Helvetica Neue" w:hAnsi="Helvetica Neue" w:cs="Helvetica Neue"/>
                                <w:color w:val="000000"/>
                                <w:sz w:val="20"/>
                                <w:szCs w:val="20"/>
                              </w:rPr>
                              <w:t>R</w:t>
                            </w:r>
                            <w:r w:rsidRPr="00F42256">
                              <w:rPr>
                                <w:rFonts w:ascii="Helvetica Neue" w:hAnsi="Helvetica Neue" w:cs="Helvetica Neue"/>
                                <w:color w:val="000000"/>
                                <w:sz w:val="20"/>
                                <w:szCs w:val="20"/>
                                <w:vertAlign w:val="superscript"/>
                              </w:rPr>
                              <w:t>2</w:t>
                            </w:r>
                            <w:r w:rsidRPr="001B7F8C">
                              <w:rPr>
                                <w:rFonts w:ascii="Helvetica Neue" w:hAnsi="Helvetica Neue" w:cs="Helvetica Neue"/>
                                <w:color w:val="000000"/>
                                <w:sz w:val="20"/>
                                <w:szCs w:val="20"/>
                              </w:rPr>
                              <w:t xml:space="preserve"> = 0.88, N=6185</w:t>
                            </w:r>
                          </w:p>
                          <w:p w14:paraId="73575F97" w14:textId="7CD22B3B" w:rsidR="008D1F6D" w:rsidRDefault="008D1F6D" w:rsidP="008D1F6D">
                            <w:pPr>
                              <w:rPr>
                                <w:rFonts w:ascii="Avenir Book" w:hAnsi="Avenir Book" w:cs="Arial"/>
                              </w:rPr>
                            </w:pPr>
                            <w:r w:rsidRPr="00643788">
                              <w:rPr>
                                <w:rFonts w:ascii="Avenir Book" w:hAnsi="Avenir Book" w:cs="Arial"/>
                              </w:rPr>
                              <w:t xml:space="preserve"> </w:t>
                            </w:r>
                          </w:p>
                          <w:p w14:paraId="13EE79C3" w14:textId="00187B5C" w:rsidR="008D1F6D" w:rsidRPr="00643788" w:rsidRDefault="008D1F6D" w:rsidP="008D1F6D">
                            <w:pPr>
                              <w:rPr>
                                <w:rFonts w:ascii="Avenir Book" w:hAnsi="Avenir Book" w:cs="Arial"/>
                              </w:rPr>
                            </w:pPr>
                            <w:r w:rsidRPr="00643788">
                              <w:rPr>
                                <w:rFonts w:ascii="Avenir Book" w:hAnsi="Avenir Book" w:cs="Arial"/>
                              </w:rPr>
                              <w:t xml:space="preserve">  </w:t>
                            </w:r>
                          </w:p>
                          <w:p w14:paraId="3EC1F15A" w14:textId="77777777" w:rsidR="008D1F6D" w:rsidRDefault="008D1F6D" w:rsidP="008D1F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8E1CA" id="Text Box 2" o:spid="_x0000_s1031" type="#_x0000_t202" style="position:absolute;margin-left:0;margin-top:17.2pt;width:391.4pt;height:327.8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" fillcolor="white [3201]" stroked="f" strokeweight=".5pt">
                <v:textbox>
                  <w:txbxContent>
                    <w:p w14:paraId="1371E86E" w14:textId="13DB7BCC" w:rsidR="008D1F6D" w:rsidRDefault="008D1F6D" w:rsidP="008D1F6D">
                      <w:pPr>
                        <w:rPr>
                          <w:rFonts w:ascii="Arial" w:hAnsi="Arial" w:cs="Arial"/>
                        </w:rPr>
                      </w:pPr>
                    </w:p>
                    <w:p w14:paraId="17E02B5E" w14:textId="52EE22A2" w:rsidR="008D1F6D" w:rsidRDefault="008D1F6D" w:rsidP="008D1F6D">
                      <w:pPr>
                        <w:rPr>
                          <w:rFonts w:ascii="Avenir Book" w:hAnsi="Avenir Book" w:cs="Arial"/>
                          <w:b/>
                          <w:bCs/>
                        </w:rPr>
                      </w:pPr>
                      <w:r w:rsidRPr="00503788">
                        <w:rPr>
                          <w:rFonts w:ascii="Helvetica Neue" w:hAnsi="Helvetica Neue" w:cs="Helvetica Neue"/>
                          <w:noProof/>
                          <w:color w:val="000000"/>
                          <w:sz w:val="28"/>
                          <w:szCs w:val="28"/>
                        </w:rPr>
                        <w:drawing>
                          <wp:inline distT="0" distB="0" distL="0" distR="0" wp14:anchorId="14B38269" wp14:editId="2E8F5749">
                            <wp:extent cx="3225165" cy="2917190"/>
                            <wp:effectExtent l="0" t="0" r="635" b="3810"/>
                            <wp:docPr id="30840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08333" name=""/>
                                    <pic:cNvPicPr/>
                                  </pic:nvPicPr>
                                  <pic:blipFill>
                                    <a:blip r:embed="rId28"/>
                                    <a:stretch>
                                      <a:fillRect/>
                                    </a:stretch>
                                  </pic:blipFill>
                                  <pic:spPr>
                                    <a:xfrm>
                                      <a:off x="0" y="0"/>
                                      <a:ext cx="3225165" cy="2917190"/>
                                    </a:xfrm>
                                    <a:prstGeom prst="rect">
                                      <a:avLst/>
                                    </a:prstGeom>
                                  </pic:spPr>
                                </pic:pic>
                              </a:graphicData>
                            </a:graphic>
                          </wp:inline>
                        </w:drawing>
                      </w:r>
                    </w:p>
                    <w:p w14:paraId="2E8D9A42" w14:textId="063DF772" w:rsidR="008D1F6D" w:rsidRPr="001B7F8C" w:rsidRDefault="008D1F6D" w:rsidP="008D1F6D">
                      <w:pPr>
                        <w:keepNext/>
                        <w:autoSpaceDE w:val="0"/>
                        <w:autoSpaceDN w:val="0"/>
                        <w:adjustRightInd w:val="0"/>
                        <w:rPr>
                          <w:rFonts w:ascii="Avenir Book" w:hAnsi="Avenir Book" w:cs="Arial"/>
                        </w:rPr>
                      </w:pPr>
                      <w:r w:rsidRPr="00643788">
                        <w:rPr>
                          <w:rFonts w:ascii="Avenir Book" w:hAnsi="Avenir Book" w:cs="Arial"/>
                          <w:b/>
                          <w:bCs/>
                        </w:rPr>
                        <w:t xml:space="preserve">Fig. </w:t>
                      </w:r>
                      <w:r>
                        <w:rPr>
                          <w:rFonts w:ascii="Avenir Book" w:hAnsi="Avenir Book" w:cs="Arial"/>
                          <w:b/>
                          <w:bCs/>
                        </w:rPr>
                        <w:t>S</w:t>
                      </w:r>
                      <w:r w:rsidR="001B7F8C">
                        <w:rPr>
                          <w:rFonts w:ascii="Avenir Book" w:hAnsi="Avenir Book" w:cs="Arial"/>
                          <w:b/>
                          <w:bCs/>
                        </w:rPr>
                        <w:t>2</w:t>
                      </w:r>
                      <w:r w:rsidRPr="00643788">
                        <w:rPr>
                          <w:rFonts w:ascii="Avenir Book" w:hAnsi="Avenir Book" w:cs="Arial"/>
                        </w:rPr>
                        <w:t xml:space="preserve">. </w:t>
                      </w:r>
                      <w:r w:rsidRPr="001B7F8C">
                        <w:rPr>
                          <w:rFonts w:ascii="Avenir Book" w:hAnsi="Avenir Book" w:cs="Arial"/>
                        </w:rPr>
                        <w:t xml:space="preserve">The best prediction model for coastal wetland soil [N]. </w:t>
                      </w:r>
                    </w:p>
                    <w:p w14:paraId="2A2695DB" w14:textId="062758FD" w:rsidR="008D1F6D" w:rsidRPr="001B7F8C" w:rsidRDefault="008D1F6D" w:rsidP="008D1F6D">
                      <w:pPr>
                        <w:keepNext/>
                        <w:autoSpaceDE w:val="0"/>
                        <w:autoSpaceDN w:val="0"/>
                        <w:adjustRightInd w:val="0"/>
                        <w:rPr>
                          <w:rFonts w:ascii="Helvetica Neue" w:hAnsi="Helvetica Neue" w:cs="Helvetica Neue"/>
                          <w:color w:val="000000"/>
                          <w:sz w:val="20"/>
                          <w:szCs w:val="20"/>
                          <w:lang w:val="pt-BR"/>
                        </w:rPr>
                      </w:pPr>
                      <w:r w:rsidRPr="001B7F8C">
                        <w:rPr>
                          <w:rFonts w:ascii="Helvetica Neue" w:hAnsi="Helvetica Neue" w:cs="Helvetica Neue"/>
                          <w:color w:val="000000"/>
                          <w:sz w:val="20"/>
                          <w:szCs w:val="20"/>
                          <w:lang w:val="pt-BR"/>
                        </w:rPr>
                        <w:t>Mangrove %N</w:t>
                      </w:r>
                      <w:r w:rsidRPr="001B7F8C">
                        <w:rPr>
                          <w:rFonts w:ascii="Helvetica Neue" w:hAnsi="Helvetica Neue" w:cs="Helvetica Neue"/>
                          <w:color w:val="000000"/>
                          <w:sz w:val="20"/>
                          <w:szCs w:val="20"/>
                          <w:lang w:val="pt-BR"/>
                        </w:rPr>
                        <w:tab/>
                        <w:t xml:space="preserve">= a + b (%C) -0.11323 + (%C – 11.56244) * -0.01085 </w:t>
                      </w:r>
                    </w:p>
                    <w:p w14:paraId="254FADFB" w14:textId="77777777" w:rsidR="008D1F6D" w:rsidRPr="001B7F8C" w:rsidRDefault="008D1F6D" w:rsidP="008D1F6D">
                      <w:pPr>
                        <w:keepNext/>
                        <w:autoSpaceDE w:val="0"/>
                        <w:autoSpaceDN w:val="0"/>
                        <w:adjustRightInd w:val="0"/>
                        <w:rPr>
                          <w:rFonts w:ascii="Helvetica Neue" w:hAnsi="Helvetica Neue" w:cs="Helvetica Neue"/>
                          <w:color w:val="000000"/>
                          <w:sz w:val="20"/>
                          <w:szCs w:val="20"/>
                          <w:lang w:val="pt-BR"/>
                        </w:rPr>
                      </w:pPr>
                      <w:r w:rsidRPr="001B7F8C">
                        <w:rPr>
                          <w:rFonts w:ascii="Helvetica Neue" w:hAnsi="Helvetica Neue" w:cs="Helvetica Neue"/>
                          <w:color w:val="000000"/>
                          <w:sz w:val="20"/>
                          <w:szCs w:val="20"/>
                          <w:lang w:val="pt-BR"/>
                        </w:rPr>
                        <w:t>Marsh</w:t>
                      </w:r>
                      <w:r w:rsidRPr="001B7F8C">
                        <w:rPr>
                          <w:rFonts w:ascii="Helvetica Neue" w:hAnsi="Helvetica Neue" w:cs="Helvetica Neue"/>
                          <w:color w:val="000000"/>
                          <w:sz w:val="20"/>
                          <w:szCs w:val="20"/>
                          <w:lang w:val="pt-BR"/>
                        </w:rPr>
                        <w:tab/>
                        <w:t>%N</w:t>
                      </w:r>
                      <w:r w:rsidRPr="001B7F8C">
                        <w:rPr>
                          <w:rFonts w:ascii="Helvetica Neue" w:hAnsi="Helvetica Neue" w:cs="Helvetica Neue"/>
                          <w:color w:val="000000"/>
                          <w:sz w:val="20"/>
                          <w:szCs w:val="20"/>
                          <w:lang w:val="pt-BR"/>
                        </w:rPr>
                        <w:tab/>
                        <w:t>= a + b (%C) +0.11323 + (%C – 11.56244) *  0.01085</w:t>
                      </w:r>
                    </w:p>
                    <w:p w14:paraId="1FA8AFE6" w14:textId="48A7CAB6" w:rsidR="00B91462" w:rsidRPr="001B7F8C" w:rsidRDefault="00B91462" w:rsidP="008D1F6D">
                      <w:pPr>
                        <w:keepNext/>
                        <w:autoSpaceDE w:val="0"/>
                        <w:autoSpaceDN w:val="0"/>
                        <w:adjustRightInd w:val="0"/>
                        <w:rPr>
                          <w:rFonts w:ascii="Helvetica Neue" w:hAnsi="Helvetica Neue" w:cs="Helvetica Neue"/>
                          <w:color w:val="000000"/>
                          <w:sz w:val="20"/>
                          <w:szCs w:val="20"/>
                        </w:rPr>
                      </w:pPr>
                      <w:r w:rsidRPr="001B7F8C">
                        <w:rPr>
                          <w:rFonts w:ascii="Helvetica Neue" w:hAnsi="Helvetica Neue" w:cs="Helvetica Neue"/>
                          <w:color w:val="000000"/>
                          <w:sz w:val="20"/>
                          <w:szCs w:val="20"/>
                        </w:rPr>
                        <w:t>R</w:t>
                      </w:r>
                      <w:r w:rsidRPr="00F42256">
                        <w:rPr>
                          <w:rFonts w:ascii="Helvetica Neue" w:hAnsi="Helvetica Neue" w:cs="Helvetica Neue"/>
                          <w:color w:val="000000"/>
                          <w:sz w:val="20"/>
                          <w:szCs w:val="20"/>
                          <w:vertAlign w:val="superscript"/>
                        </w:rPr>
                        <w:t>2</w:t>
                      </w:r>
                      <w:r w:rsidRPr="001B7F8C">
                        <w:rPr>
                          <w:rFonts w:ascii="Helvetica Neue" w:hAnsi="Helvetica Neue" w:cs="Helvetica Neue"/>
                          <w:color w:val="000000"/>
                          <w:sz w:val="20"/>
                          <w:szCs w:val="20"/>
                        </w:rPr>
                        <w:t xml:space="preserve"> = 0.88, N=6185</w:t>
                      </w:r>
                    </w:p>
                    <w:p w14:paraId="73575F97" w14:textId="7CD22B3B" w:rsidR="008D1F6D" w:rsidRDefault="008D1F6D" w:rsidP="008D1F6D">
                      <w:pPr>
                        <w:rPr>
                          <w:rFonts w:ascii="Avenir Book" w:hAnsi="Avenir Book" w:cs="Arial"/>
                        </w:rPr>
                      </w:pPr>
                      <w:r w:rsidRPr="00643788">
                        <w:rPr>
                          <w:rFonts w:ascii="Avenir Book" w:hAnsi="Avenir Book" w:cs="Arial"/>
                        </w:rPr>
                        <w:t xml:space="preserve"> </w:t>
                      </w:r>
                    </w:p>
                    <w:p w14:paraId="13EE79C3" w14:textId="00187B5C" w:rsidR="008D1F6D" w:rsidRPr="00643788" w:rsidRDefault="008D1F6D" w:rsidP="008D1F6D">
                      <w:pPr>
                        <w:rPr>
                          <w:rFonts w:ascii="Avenir Book" w:hAnsi="Avenir Book" w:cs="Arial"/>
                        </w:rPr>
                      </w:pPr>
                      <w:r w:rsidRPr="00643788">
                        <w:rPr>
                          <w:rFonts w:ascii="Avenir Book" w:hAnsi="Avenir Book" w:cs="Arial"/>
                        </w:rPr>
                        <w:t xml:space="preserve">  </w:t>
                      </w:r>
                    </w:p>
                    <w:p w14:paraId="3EC1F15A" w14:textId="77777777" w:rsidR="008D1F6D" w:rsidRDefault="008D1F6D" w:rsidP="008D1F6D"/>
                  </w:txbxContent>
                </v:textbox>
                <w10:wrap type="square"/>
              </v:shape>
            </w:pict>
          </mc:Fallback>
        </mc:AlternateContent>
      </w:r>
    </w:p>
    <w:p w14:paraId="1570A5E5" w14:textId="77777777" w:rsidR="008D1F6D" w:rsidRPr="00504850" w:rsidRDefault="008D1F6D" w:rsidP="00503788">
      <w:pPr>
        <w:autoSpaceDE w:val="0"/>
        <w:autoSpaceDN w:val="0"/>
        <w:adjustRightInd w:val="0"/>
        <w:rPr>
          <w:rFonts w:ascii="Avenir Book" w:hAnsi="Avenir Book" w:cs="Helvetica Neue"/>
          <w:color w:val="000000"/>
          <w:sz w:val="28"/>
          <w:szCs w:val="28"/>
        </w:rPr>
      </w:pPr>
    </w:p>
    <w:p w14:paraId="7CAE5428" w14:textId="681D129A" w:rsidR="00503788" w:rsidRPr="00504850" w:rsidRDefault="00503788" w:rsidP="00503788">
      <w:pPr>
        <w:autoSpaceDE w:val="0"/>
        <w:autoSpaceDN w:val="0"/>
        <w:adjustRightInd w:val="0"/>
        <w:rPr>
          <w:rFonts w:ascii="Avenir Book" w:hAnsi="Avenir Book" w:cs="Helvetica Neue"/>
          <w:color w:val="000000"/>
          <w:sz w:val="28"/>
          <w:szCs w:val="28"/>
        </w:rPr>
      </w:pPr>
    </w:p>
    <w:p w14:paraId="0898AD2F" w14:textId="77777777" w:rsidR="00503788" w:rsidRPr="00504850" w:rsidRDefault="00503788" w:rsidP="00503788">
      <w:pPr>
        <w:autoSpaceDE w:val="0"/>
        <w:autoSpaceDN w:val="0"/>
        <w:adjustRightInd w:val="0"/>
        <w:rPr>
          <w:rFonts w:ascii="Avenir Book" w:hAnsi="Avenir Book" w:cs="Helvetica Neue"/>
          <w:color w:val="000000"/>
          <w:sz w:val="28"/>
          <w:szCs w:val="28"/>
        </w:rPr>
      </w:pPr>
    </w:p>
    <w:p w14:paraId="415E9FE7" w14:textId="77777777" w:rsidR="00503788" w:rsidRPr="00504850" w:rsidRDefault="00503788" w:rsidP="00503788">
      <w:pPr>
        <w:autoSpaceDE w:val="0"/>
        <w:autoSpaceDN w:val="0"/>
        <w:adjustRightInd w:val="0"/>
        <w:rPr>
          <w:rFonts w:ascii="Avenir Book" w:hAnsi="Avenir Book" w:cs="Helvetica Neue"/>
          <w:color w:val="000000"/>
          <w:sz w:val="20"/>
          <w:szCs w:val="20"/>
        </w:rPr>
      </w:pPr>
    </w:p>
    <w:p w14:paraId="16EE4ACD" w14:textId="147967C7" w:rsidR="006A0614" w:rsidRDefault="006A0614">
      <w:pPr>
        <w:rPr>
          <w:rFonts w:ascii="Avenir Book" w:hAnsi="Avenir Book" w:cs="Arial"/>
          <w:sz w:val="20"/>
          <w:szCs w:val="20"/>
        </w:rPr>
      </w:pPr>
    </w:p>
    <w:p w14:paraId="108EF68B" w14:textId="77777777" w:rsidR="006A0614" w:rsidRDefault="006A0614">
      <w:pPr>
        <w:rPr>
          <w:rFonts w:ascii="Avenir Book" w:hAnsi="Avenir Book" w:cs="Arial"/>
          <w:sz w:val="20"/>
          <w:szCs w:val="20"/>
        </w:rPr>
      </w:pPr>
      <w:r>
        <w:rPr>
          <w:rFonts w:ascii="Avenir Book" w:hAnsi="Avenir Book" w:cs="Arial"/>
          <w:sz w:val="20"/>
          <w:szCs w:val="20"/>
        </w:rPr>
        <w:br w:type="page"/>
      </w:r>
    </w:p>
    <w:p w14:paraId="33F3365D" w14:textId="77777777" w:rsidR="00503788" w:rsidRDefault="00503788">
      <w:pPr>
        <w:rPr>
          <w:rFonts w:ascii="Avenir Book" w:hAnsi="Avenir Book" w:cs="Arial"/>
          <w:sz w:val="20"/>
          <w:szCs w:val="20"/>
        </w:rPr>
      </w:pPr>
    </w:p>
    <w:p w14:paraId="0255F8C7" w14:textId="4C222384" w:rsidR="008D1F6D" w:rsidRPr="00504850" w:rsidRDefault="008D1F6D">
      <w:pPr>
        <w:rPr>
          <w:rFonts w:ascii="Avenir Book" w:hAnsi="Avenir Book" w:cs="Arial"/>
        </w:rPr>
      </w:pPr>
      <w:r w:rsidRPr="00504850">
        <w:rPr>
          <w:rFonts w:ascii="Avenir Book" w:hAnsi="Avenir Book" w:cs="Arial"/>
          <w:noProof/>
        </w:rPr>
        <mc:AlternateContent>
          <mc:Choice Requires="wps">
            <w:drawing>
              <wp:anchor distT="0" distB="0" distL="114300" distR="114300" simplePos="0" relativeHeight="251670528" behindDoc="1" locked="0" layoutInCell="1" allowOverlap="1" wp14:anchorId="54B969CD" wp14:editId="6F94C0E7">
                <wp:simplePos x="0" y="0"/>
                <wp:positionH relativeFrom="column">
                  <wp:posOffset>0</wp:posOffset>
                </wp:positionH>
                <wp:positionV relativeFrom="paragraph">
                  <wp:posOffset>174625</wp:posOffset>
                </wp:positionV>
                <wp:extent cx="4310380" cy="5366385"/>
                <wp:effectExtent l="0" t="0" r="0" b="5715"/>
                <wp:wrapSquare wrapText="bothSides"/>
                <wp:docPr id="1091904007" name="Text Box 2"/>
                <wp:cNvGraphicFramePr/>
                <a:graphic xmlns:a="http://schemas.openxmlformats.org/drawingml/2006/main">
                  <a:graphicData uri="http://schemas.microsoft.com/office/word/2010/wordprocessingShape">
                    <wps:wsp>
                      <wps:cNvSpPr txBox="1"/>
                      <wps:spPr>
                        <a:xfrm>
                          <a:off x="0" y="0"/>
                          <a:ext cx="4310380" cy="5366385"/>
                        </a:xfrm>
                        <a:prstGeom prst="rect">
                          <a:avLst/>
                        </a:prstGeom>
                        <a:solidFill>
                          <a:schemeClr val="lt1"/>
                        </a:solidFill>
                        <a:ln w="6350">
                          <a:noFill/>
                        </a:ln>
                      </wps:spPr>
                      <wps:txbx>
                        <w:txbxContent>
                          <w:p w14:paraId="048EAFEB" w14:textId="77777777" w:rsidR="008D1F6D" w:rsidRDefault="008D1F6D" w:rsidP="008D1F6D">
                            <w:pPr>
                              <w:rPr>
                                <w:rFonts w:ascii="Arial" w:hAnsi="Arial" w:cs="Arial"/>
                              </w:rPr>
                            </w:pPr>
                            <w:r w:rsidRPr="00065E68">
                              <w:rPr>
                                <w:rFonts w:ascii="Arial" w:hAnsi="Arial" w:cs="Arial"/>
                                <w:noProof/>
                              </w:rPr>
                              <w:drawing>
                                <wp:inline distT="0" distB="0" distL="0" distR="0" wp14:anchorId="1EC079F3" wp14:editId="2D8F5F4C">
                                  <wp:extent cx="3863804" cy="4746171"/>
                                  <wp:effectExtent l="0" t="0" r="0" b="3810"/>
                                  <wp:docPr id="1352963030" name="Picture 1" descr="A diagram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63030" name="Picture 1" descr="A diagram of different colors and sizes&#10;&#10;Description automatically generated"/>
                                          <pic:cNvPicPr/>
                                        </pic:nvPicPr>
                                        <pic:blipFill rotWithShape="1">
                                          <a:blip r:embed="rId29"/>
                                          <a:srcRect r="22333"/>
                                          <a:stretch/>
                                        </pic:blipFill>
                                        <pic:spPr bwMode="auto">
                                          <a:xfrm>
                                            <a:off x="0" y="0"/>
                                            <a:ext cx="3966156" cy="4871897"/>
                                          </a:xfrm>
                                          <a:prstGeom prst="rect">
                                            <a:avLst/>
                                          </a:prstGeom>
                                          <a:ln>
                                            <a:noFill/>
                                          </a:ln>
                                          <a:extLst>
                                            <a:ext uri="{53640926-AAD7-44D8-BBD7-CCE9431645EC}">
                                              <a14:shadowObscured xmlns:a14="http://schemas.microsoft.com/office/drawing/2010/main"/>
                                            </a:ext>
                                          </a:extLst>
                                        </pic:spPr>
                                      </pic:pic>
                                    </a:graphicData>
                                  </a:graphic>
                                </wp:inline>
                              </w:drawing>
                            </w:r>
                          </w:p>
                          <w:p w14:paraId="70FF8856" w14:textId="77777777" w:rsidR="008D1F6D" w:rsidRPr="00643788" w:rsidRDefault="008D1F6D" w:rsidP="008D1F6D">
                            <w:pPr>
                              <w:rPr>
                                <w:rFonts w:ascii="Avenir Book" w:hAnsi="Avenir Book" w:cs="Arial"/>
                              </w:rPr>
                            </w:pPr>
                            <w:r w:rsidRPr="00643788">
                              <w:rPr>
                                <w:rFonts w:ascii="Avenir Book" w:hAnsi="Avenir Book" w:cs="Arial"/>
                                <w:b/>
                                <w:bCs/>
                              </w:rPr>
                              <w:t xml:space="preserve">Fig. </w:t>
                            </w:r>
                            <w:r>
                              <w:rPr>
                                <w:rFonts w:ascii="Avenir Book" w:hAnsi="Avenir Book" w:cs="Arial"/>
                                <w:b/>
                                <w:bCs/>
                              </w:rPr>
                              <w:t>S</w:t>
                            </w:r>
                            <w:r w:rsidRPr="00643788">
                              <w:rPr>
                                <w:rFonts w:ascii="Avenir Book" w:hAnsi="Avenir Book" w:cs="Arial"/>
                                <w:b/>
                                <w:bCs/>
                              </w:rPr>
                              <w:t>2</w:t>
                            </w:r>
                            <w:r w:rsidRPr="00643788">
                              <w:rPr>
                                <w:rFonts w:ascii="Avenir Book" w:hAnsi="Avenir Book" w:cs="Arial"/>
                              </w:rPr>
                              <w:t xml:space="preserve">. Soil C:N ratio of each habitat type according to bulk density class.   </w:t>
                            </w:r>
                          </w:p>
                          <w:p w14:paraId="161E2D67" w14:textId="77777777" w:rsidR="008D1F6D" w:rsidRDefault="008D1F6D" w:rsidP="008D1F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969CD" id="_x0000_s1032" type="#_x0000_t202" style="position:absolute;margin-left:0;margin-top:13.75pt;width:339.4pt;height:422.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" fillcolor="white [3201]" stroked="f" strokeweight=".5pt">
                <v:textbox>
                  <w:txbxContent>
                    <w:p w14:paraId="048EAFEB" w14:textId="77777777" w:rsidR="008D1F6D" w:rsidRDefault="008D1F6D" w:rsidP="008D1F6D">
                      <w:pPr>
                        <w:rPr>
                          <w:rFonts w:ascii="Arial" w:hAnsi="Arial" w:cs="Arial"/>
                        </w:rPr>
                      </w:pPr>
                      <w:r w:rsidRPr="00065E68">
                        <w:rPr>
                          <w:rFonts w:ascii="Arial" w:hAnsi="Arial" w:cs="Arial"/>
                          <w:noProof/>
                        </w:rPr>
                        <w:drawing>
                          <wp:inline distT="0" distB="0" distL="0" distR="0" wp14:anchorId="1EC079F3" wp14:editId="2D8F5F4C">
                            <wp:extent cx="3863804" cy="4746171"/>
                            <wp:effectExtent l="0" t="0" r="0" b="3810"/>
                            <wp:docPr id="1352963030" name="Picture 1" descr="A diagram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63030" name="Picture 1" descr="A diagram of different colors and sizes&#10;&#10;Description automatically generated"/>
                                    <pic:cNvPicPr/>
                                  </pic:nvPicPr>
                                  <pic:blipFill rotWithShape="1">
                                    <a:blip r:embed="rId30"/>
                                    <a:srcRect r="22333"/>
                                    <a:stretch/>
                                  </pic:blipFill>
                                  <pic:spPr bwMode="auto">
                                    <a:xfrm>
                                      <a:off x="0" y="0"/>
                                      <a:ext cx="3966156" cy="4871897"/>
                                    </a:xfrm>
                                    <a:prstGeom prst="rect">
                                      <a:avLst/>
                                    </a:prstGeom>
                                    <a:ln>
                                      <a:noFill/>
                                    </a:ln>
                                    <a:extLst>
                                      <a:ext uri="{53640926-AAD7-44D8-BBD7-CCE9431645EC}">
                                        <a14:shadowObscured xmlns:a14="http://schemas.microsoft.com/office/drawing/2010/main"/>
                                      </a:ext>
                                    </a:extLst>
                                  </pic:spPr>
                                </pic:pic>
                              </a:graphicData>
                            </a:graphic>
                          </wp:inline>
                        </w:drawing>
                      </w:r>
                    </w:p>
                    <w:p w14:paraId="70FF8856" w14:textId="77777777" w:rsidR="008D1F6D" w:rsidRPr="00643788" w:rsidRDefault="008D1F6D" w:rsidP="008D1F6D">
                      <w:pPr>
                        <w:rPr>
                          <w:rFonts w:ascii="Avenir Book" w:hAnsi="Avenir Book" w:cs="Arial"/>
                        </w:rPr>
                      </w:pPr>
                      <w:r w:rsidRPr="00643788">
                        <w:rPr>
                          <w:rFonts w:ascii="Avenir Book" w:hAnsi="Avenir Book" w:cs="Arial"/>
                          <w:b/>
                          <w:bCs/>
                        </w:rPr>
                        <w:t xml:space="preserve">Fig. </w:t>
                      </w:r>
                      <w:r>
                        <w:rPr>
                          <w:rFonts w:ascii="Avenir Book" w:hAnsi="Avenir Book" w:cs="Arial"/>
                          <w:b/>
                          <w:bCs/>
                        </w:rPr>
                        <w:t>S</w:t>
                      </w:r>
                      <w:r w:rsidRPr="00643788">
                        <w:rPr>
                          <w:rFonts w:ascii="Avenir Book" w:hAnsi="Avenir Book" w:cs="Arial"/>
                          <w:b/>
                          <w:bCs/>
                        </w:rPr>
                        <w:t>2</w:t>
                      </w:r>
                      <w:r w:rsidRPr="00643788">
                        <w:rPr>
                          <w:rFonts w:ascii="Avenir Book" w:hAnsi="Avenir Book" w:cs="Arial"/>
                        </w:rPr>
                        <w:t xml:space="preserve">. Soil C:N ratio of each habitat type according to bulk density class.   </w:t>
                      </w:r>
                    </w:p>
                    <w:p w14:paraId="161E2D67" w14:textId="77777777" w:rsidR="008D1F6D" w:rsidRDefault="008D1F6D" w:rsidP="008D1F6D"/>
                  </w:txbxContent>
                </v:textbox>
                <w10:wrap type="square"/>
              </v:shape>
            </w:pict>
          </mc:Fallback>
        </mc:AlternateContent>
      </w:r>
    </w:p>
    <w:p w14:paraId="3F85CC87" w14:textId="77777777" w:rsidR="003C267F" w:rsidRDefault="003C267F">
      <w:pPr>
        <w:rPr>
          <w:rFonts w:ascii="Avenir Book" w:hAnsi="Avenir Book" w:cs="Arial"/>
        </w:rPr>
      </w:pPr>
    </w:p>
    <w:p w14:paraId="389259C5" w14:textId="77777777" w:rsidR="003C267F" w:rsidRDefault="003C267F">
      <w:pPr>
        <w:rPr>
          <w:rFonts w:ascii="Avenir Book" w:hAnsi="Avenir Book" w:cs="Arial"/>
        </w:rPr>
      </w:pPr>
    </w:p>
    <w:p w14:paraId="1ECDC743" w14:textId="77777777" w:rsidR="003C267F" w:rsidRDefault="003C267F">
      <w:pPr>
        <w:rPr>
          <w:rFonts w:ascii="Avenir Book" w:hAnsi="Avenir Book" w:cs="Arial"/>
        </w:rPr>
      </w:pPr>
    </w:p>
    <w:p w14:paraId="6774A609" w14:textId="77777777" w:rsidR="003C267F" w:rsidRDefault="003C267F">
      <w:pPr>
        <w:rPr>
          <w:rFonts w:ascii="Avenir Book" w:hAnsi="Avenir Book" w:cs="Arial"/>
        </w:rPr>
      </w:pPr>
    </w:p>
    <w:p w14:paraId="400F2867" w14:textId="77777777" w:rsidR="003C267F" w:rsidRDefault="003C267F">
      <w:pPr>
        <w:rPr>
          <w:rFonts w:ascii="Avenir Book" w:hAnsi="Avenir Book" w:cs="Arial"/>
        </w:rPr>
      </w:pPr>
    </w:p>
    <w:p w14:paraId="79D2E2EE" w14:textId="77777777" w:rsidR="003C267F" w:rsidRDefault="003C267F">
      <w:pPr>
        <w:rPr>
          <w:rFonts w:ascii="Avenir Book" w:hAnsi="Avenir Book" w:cs="Arial"/>
        </w:rPr>
      </w:pPr>
    </w:p>
    <w:p w14:paraId="2AEABA98" w14:textId="77777777" w:rsidR="003C267F" w:rsidRDefault="003C267F">
      <w:pPr>
        <w:rPr>
          <w:rFonts w:ascii="Avenir Book" w:hAnsi="Avenir Book" w:cs="Arial"/>
        </w:rPr>
      </w:pPr>
    </w:p>
    <w:p w14:paraId="7F463483" w14:textId="77777777" w:rsidR="003C267F" w:rsidRDefault="003C267F">
      <w:pPr>
        <w:rPr>
          <w:rFonts w:ascii="Avenir Book" w:hAnsi="Avenir Book" w:cs="Arial"/>
        </w:rPr>
      </w:pPr>
    </w:p>
    <w:p w14:paraId="5D51A433" w14:textId="77777777" w:rsidR="003C267F" w:rsidRDefault="003C267F">
      <w:pPr>
        <w:rPr>
          <w:rFonts w:ascii="Avenir Book" w:hAnsi="Avenir Book" w:cs="Arial"/>
        </w:rPr>
      </w:pPr>
    </w:p>
    <w:p w14:paraId="66513095" w14:textId="77777777" w:rsidR="003C267F" w:rsidRDefault="003C267F">
      <w:pPr>
        <w:rPr>
          <w:rFonts w:ascii="Avenir Book" w:hAnsi="Avenir Book" w:cs="Arial"/>
        </w:rPr>
      </w:pPr>
    </w:p>
    <w:p w14:paraId="48068B8C" w14:textId="77777777" w:rsidR="003C267F" w:rsidRDefault="003C267F">
      <w:pPr>
        <w:rPr>
          <w:rFonts w:ascii="Avenir Book" w:hAnsi="Avenir Book" w:cs="Arial"/>
        </w:rPr>
      </w:pPr>
    </w:p>
    <w:p w14:paraId="12E828FD" w14:textId="77777777" w:rsidR="003C267F" w:rsidRDefault="003C267F">
      <w:pPr>
        <w:rPr>
          <w:rFonts w:ascii="Avenir Book" w:hAnsi="Avenir Book" w:cs="Arial"/>
        </w:rPr>
      </w:pPr>
    </w:p>
    <w:p w14:paraId="14124A5B" w14:textId="77777777" w:rsidR="003C267F" w:rsidRDefault="003C267F">
      <w:pPr>
        <w:rPr>
          <w:rFonts w:ascii="Avenir Book" w:hAnsi="Avenir Book" w:cs="Arial"/>
        </w:rPr>
      </w:pPr>
    </w:p>
    <w:p w14:paraId="598542A0" w14:textId="77777777" w:rsidR="003C267F" w:rsidRDefault="003C267F">
      <w:pPr>
        <w:rPr>
          <w:rFonts w:ascii="Avenir Book" w:hAnsi="Avenir Book" w:cs="Arial"/>
        </w:rPr>
      </w:pPr>
    </w:p>
    <w:p w14:paraId="58D4C7AD" w14:textId="77777777" w:rsidR="003C267F" w:rsidRDefault="003C267F">
      <w:pPr>
        <w:rPr>
          <w:rFonts w:ascii="Avenir Book" w:hAnsi="Avenir Book" w:cs="Arial"/>
        </w:rPr>
      </w:pPr>
    </w:p>
    <w:p w14:paraId="0AEC83F9" w14:textId="77777777" w:rsidR="003C267F" w:rsidRDefault="003C267F">
      <w:pPr>
        <w:rPr>
          <w:rFonts w:ascii="Avenir Book" w:hAnsi="Avenir Book" w:cs="Arial"/>
        </w:rPr>
      </w:pPr>
    </w:p>
    <w:p w14:paraId="55689DCE" w14:textId="77777777" w:rsidR="003C267F" w:rsidRDefault="003C267F">
      <w:pPr>
        <w:rPr>
          <w:rFonts w:ascii="Avenir Book" w:hAnsi="Avenir Book" w:cs="Arial"/>
        </w:rPr>
      </w:pPr>
    </w:p>
    <w:p w14:paraId="698C6BAB" w14:textId="77777777" w:rsidR="003C267F" w:rsidRDefault="003C267F">
      <w:pPr>
        <w:rPr>
          <w:rFonts w:ascii="Avenir Book" w:hAnsi="Avenir Book" w:cs="Arial"/>
        </w:rPr>
      </w:pPr>
    </w:p>
    <w:p w14:paraId="0EC51702" w14:textId="77777777" w:rsidR="003C267F" w:rsidRDefault="003C267F">
      <w:pPr>
        <w:rPr>
          <w:rFonts w:ascii="Avenir Book" w:hAnsi="Avenir Book" w:cs="Arial"/>
        </w:rPr>
      </w:pPr>
    </w:p>
    <w:p w14:paraId="1E9F018D" w14:textId="77777777" w:rsidR="003C267F" w:rsidRDefault="003C267F">
      <w:pPr>
        <w:rPr>
          <w:rFonts w:ascii="Avenir Book" w:hAnsi="Avenir Book" w:cs="Arial"/>
        </w:rPr>
      </w:pPr>
    </w:p>
    <w:p w14:paraId="2AEE6126" w14:textId="77777777" w:rsidR="003C267F" w:rsidRDefault="003C267F">
      <w:pPr>
        <w:rPr>
          <w:rFonts w:ascii="Avenir Book" w:hAnsi="Avenir Book" w:cs="Arial"/>
        </w:rPr>
      </w:pPr>
    </w:p>
    <w:p w14:paraId="3EEA260D" w14:textId="77777777" w:rsidR="003C267F" w:rsidRDefault="003C267F">
      <w:pPr>
        <w:rPr>
          <w:rFonts w:ascii="Avenir Book" w:hAnsi="Avenir Book" w:cs="Arial"/>
        </w:rPr>
      </w:pPr>
    </w:p>
    <w:p w14:paraId="3F03DFBF" w14:textId="77777777" w:rsidR="003C267F" w:rsidRDefault="003C267F">
      <w:pPr>
        <w:rPr>
          <w:rFonts w:ascii="Avenir Book" w:hAnsi="Avenir Book" w:cs="Arial"/>
        </w:rPr>
      </w:pPr>
    </w:p>
    <w:p w14:paraId="5487F43F" w14:textId="77777777" w:rsidR="003C267F" w:rsidRDefault="003C267F">
      <w:pPr>
        <w:rPr>
          <w:rFonts w:ascii="Avenir Book" w:hAnsi="Avenir Book" w:cs="Arial"/>
        </w:rPr>
      </w:pPr>
    </w:p>
    <w:p w14:paraId="0BEF1DEF" w14:textId="77777777" w:rsidR="003C267F" w:rsidRDefault="003C267F">
      <w:pPr>
        <w:rPr>
          <w:rFonts w:ascii="Avenir Book" w:hAnsi="Avenir Book" w:cs="Arial"/>
        </w:rPr>
      </w:pPr>
    </w:p>
    <w:p w14:paraId="3AECC3D5" w14:textId="77777777" w:rsidR="003C267F" w:rsidRDefault="003C267F">
      <w:pPr>
        <w:rPr>
          <w:rFonts w:ascii="Avenir Book" w:hAnsi="Avenir Book" w:cs="Arial"/>
        </w:rPr>
      </w:pPr>
    </w:p>
    <w:p w14:paraId="2C956077" w14:textId="77777777" w:rsidR="003C267F" w:rsidRDefault="003C267F">
      <w:pPr>
        <w:rPr>
          <w:rFonts w:ascii="Avenir Book" w:hAnsi="Avenir Book" w:cs="Arial"/>
        </w:rPr>
      </w:pPr>
    </w:p>
    <w:p w14:paraId="6A9CCB20" w14:textId="77777777" w:rsidR="003C267F" w:rsidRDefault="003C267F">
      <w:pPr>
        <w:rPr>
          <w:rFonts w:ascii="Avenir Book" w:hAnsi="Avenir Book" w:cs="Arial"/>
        </w:rPr>
      </w:pPr>
    </w:p>
    <w:p w14:paraId="2662F9A6" w14:textId="77777777" w:rsidR="00B41B26" w:rsidRDefault="003C267F">
      <w:pPr>
        <w:rPr>
          <w:rFonts w:ascii="Avenir Book" w:hAnsi="Avenir Book" w:cs="Arial"/>
        </w:rPr>
      </w:pPr>
      <w:r w:rsidRPr="003C267F">
        <w:rPr>
          <w:rFonts w:ascii="Avenir Book" w:hAnsi="Avenir Book" w:cs="Arial"/>
          <w:noProof/>
        </w:rPr>
        <w:lastRenderedPageBreak/>
        <w:drawing>
          <wp:inline distT="0" distB="0" distL="0" distR="0" wp14:anchorId="18F19E8D" wp14:editId="067B0C83">
            <wp:extent cx="4029740" cy="3940190"/>
            <wp:effectExtent l="0" t="0" r="0" b="0"/>
            <wp:docPr id="2107287542" name="Picture 1" descr="A diagram of soil and mangro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87542" name="Picture 1" descr="A diagram of soil and mangrove&#10;&#10;Description automatically generated"/>
                    <pic:cNvPicPr/>
                  </pic:nvPicPr>
                  <pic:blipFill>
                    <a:blip r:embed="rId31"/>
                    <a:stretch>
                      <a:fillRect/>
                    </a:stretch>
                  </pic:blipFill>
                  <pic:spPr>
                    <a:xfrm>
                      <a:off x="0" y="0"/>
                      <a:ext cx="4040531" cy="3950741"/>
                    </a:xfrm>
                    <a:prstGeom prst="rect">
                      <a:avLst/>
                    </a:prstGeom>
                  </pic:spPr>
                </pic:pic>
              </a:graphicData>
            </a:graphic>
          </wp:inline>
        </w:drawing>
      </w:r>
    </w:p>
    <w:p w14:paraId="0C35A3E7" w14:textId="77777777" w:rsidR="00B41B26" w:rsidRDefault="00B41B26">
      <w:pPr>
        <w:rPr>
          <w:rFonts w:ascii="Avenir Book" w:hAnsi="Avenir Book" w:cs="Arial"/>
        </w:rPr>
      </w:pPr>
    </w:p>
    <w:p w14:paraId="62018EE3" w14:textId="3A17A209" w:rsidR="00503788" w:rsidRPr="00504850" w:rsidRDefault="00B41B26">
      <w:pPr>
        <w:rPr>
          <w:rFonts w:ascii="Avenir Book" w:hAnsi="Avenir Book" w:cs="Arial"/>
        </w:rPr>
      </w:pPr>
      <w:r w:rsidRPr="00793FA4">
        <w:rPr>
          <w:rFonts w:ascii="Avenir Book" w:hAnsi="Avenir Book" w:cs="Arial"/>
          <w:b/>
          <w:bCs/>
        </w:rPr>
        <w:t>Fig. S3</w:t>
      </w:r>
      <w:r>
        <w:rPr>
          <w:rFonts w:ascii="Avenir Book" w:hAnsi="Avenir Book" w:cs="Arial"/>
        </w:rPr>
        <w:t xml:space="preserve">. Soil [N] by soil [organic C] plotted on a log axis to better show low-organic matter soils. </w:t>
      </w:r>
      <w:r w:rsidR="00503788" w:rsidRPr="00504850">
        <w:rPr>
          <w:rFonts w:ascii="Avenir Book" w:hAnsi="Avenir Book" w:cs="Arial"/>
        </w:rPr>
        <w:br w:type="page"/>
      </w:r>
    </w:p>
    <w:p w14:paraId="6530E53F" w14:textId="76562620" w:rsidR="007805A5" w:rsidRPr="00504850" w:rsidRDefault="00503788">
      <w:pPr>
        <w:rPr>
          <w:rFonts w:ascii="Avenir Book" w:hAnsi="Avenir Book" w:cs="Arial"/>
          <w:b/>
          <w:bCs/>
        </w:rPr>
      </w:pPr>
      <w:r w:rsidRPr="00504850">
        <w:rPr>
          <w:rFonts w:ascii="Avenir Book" w:hAnsi="Avenir Book" w:cs="Arial"/>
          <w:b/>
          <w:bCs/>
        </w:rPr>
        <w:lastRenderedPageBreak/>
        <w:t>References</w:t>
      </w:r>
    </w:p>
    <w:p w14:paraId="40AFC51B" w14:textId="77777777" w:rsidR="00B91462" w:rsidRPr="00504850" w:rsidRDefault="00B91462">
      <w:pPr>
        <w:rPr>
          <w:rFonts w:ascii="Avenir Book" w:hAnsi="Avenir Book" w:cs="Arial"/>
          <w:b/>
          <w:bCs/>
        </w:rPr>
      </w:pPr>
    </w:p>
    <w:p w14:paraId="06732919" w14:textId="77777777" w:rsidR="00AB5E9B" w:rsidRPr="00AB5E9B" w:rsidRDefault="00130BED" w:rsidP="00AB5E9B">
      <w:pPr>
        <w:pStyle w:val="Bibliography"/>
        <w:rPr>
          <w:rFonts w:ascii="Calibri" w:cs="Calibri"/>
          <w:sz w:val="21"/>
        </w:rPr>
      </w:pPr>
      <w:r w:rsidRPr="00A505E6">
        <w:rPr>
          <w:rFonts w:ascii="Avenir Book" w:hAnsi="Avenir Book" w:cs="Arial"/>
          <w:sz w:val="21"/>
          <w:szCs w:val="21"/>
        </w:rPr>
        <w:fldChar w:fldCharType="begin"/>
      </w:r>
      <w:r w:rsidR="007D225C" w:rsidRPr="00A505E6">
        <w:rPr>
          <w:rFonts w:ascii="Avenir Book" w:hAnsi="Avenir Book" w:cs="Arial"/>
          <w:sz w:val="21"/>
          <w:szCs w:val="21"/>
        </w:rPr>
        <w:instrText xml:space="preserve"> ADDIN ZOTERO_BIBL {"uncited":[],"omitted":[],"custom":[]} CSL_BIBLIOGRAPHY </w:instrText>
      </w:r>
      <w:r w:rsidRPr="00A505E6">
        <w:rPr>
          <w:rFonts w:ascii="Avenir Book" w:hAnsi="Avenir Book" w:cs="Arial"/>
          <w:sz w:val="21"/>
          <w:szCs w:val="21"/>
        </w:rPr>
        <w:fldChar w:fldCharType="separate"/>
      </w:r>
      <w:r w:rsidR="00AB5E9B" w:rsidRPr="00AB5E9B">
        <w:rPr>
          <w:rFonts w:ascii="Calibri" w:cs="Calibri"/>
          <w:sz w:val="21"/>
        </w:rPr>
        <w:t xml:space="preserve">Atwood, T. B., Connolly, R. M., Almahasheer, H., Carnell, P. E., Duarte, C. M., Ewers Lewis, C. J., Irigoien, X., Kelleway, J. J., Lavery, P. S., &amp; Macreadie, P. I. (2017). Global patterns in mangrove soil carbon stocks and losses. </w:t>
      </w:r>
      <w:r w:rsidR="00AB5E9B" w:rsidRPr="00AB5E9B">
        <w:rPr>
          <w:rFonts w:ascii="Calibri" w:cs="Calibri"/>
          <w:i/>
          <w:iCs/>
          <w:sz w:val="21"/>
        </w:rPr>
        <w:t>Nature Climate Change</w:t>
      </w:r>
      <w:r w:rsidR="00AB5E9B" w:rsidRPr="00AB5E9B">
        <w:rPr>
          <w:rFonts w:ascii="Calibri" w:cs="Calibri"/>
          <w:sz w:val="21"/>
        </w:rPr>
        <w:t xml:space="preserve">, </w:t>
      </w:r>
      <w:r w:rsidR="00AB5E9B" w:rsidRPr="00AB5E9B">
        <w:rPr>
          <w:rFonts w:ascii="Calibri" w:cs="Calibri"/>
          <w:i/>
          <w:iCs/>
          <w:sz w:val="21"/>
        </w:rPr>
        <w:t>7</w:t>
      </w:r>
      <w:r w:rsidR="00AB5E9B" w:rsidRPr="00AB5E9B">
        <w:rPr>
          <w:rFonts w:ascii="Calibri" w:cs="Calibri"/>
          <w:sz w:val="21"/>
        </w:rPr>
        <w:t>(7), 523–528.</w:t>
      </w:r>
    </w:p>
    <w:p w14:paraId="0AFC5996" w14:textId="77777777" w:rsidR="00AB5E9B" w:rsidRPr="00AB5E9B" w:rsidRDefault="00AB5E9B" w:rsidP="00AB5E9B">
      <w:pPr>
        <w:pStyle w:val="Bibliography"/>
        <w:rPr>
          <w:rFonts w:ascii="Calibri" w:cs="Calibri"/>
          <w:sz w:val="21"/>
        </w:rPr>
      </w:pPr>
      <w:r w:rsidRPr="00AB5E9B">
        <w:rPr>
          <w:rFonts w:ascii="Calibri" w:cs="Calibri"/>
          <w:sz w:val="21"/>
        </w:rPr>
        <w:t xml:space="preserve">Breithaupt, J. L., &amp; Steinmuller, H. E. (2022). Refining the Global Estimate of Mangrove Carbon Burial Rates Using Sedimentary and Geomorphic Settings. </w:t>
      </w:r>
      <w:r w:rsidRPr="00AB5E9B">
        <w:rPr>
          <w:rFonts w:ascii="Calibri" w:cs="Calibri"/>
          <w:i/>
          <w:iCs/>
          <w:sz w:val="21"/>
        </w:rPr>
        <w:t>Geophysical Research Letters</w:t>
      </w:r>
      <w:r w:rsidRPr="00AB5E9B">
        <w:rPr>
          <w:rFonts w:ascii="Calibri" w:cs="Calibri"/>
          <w:sz w:val="21"/>
        </w:rPr>
        <w:t xml:space="preserve">, </w:t>
      </w:r>
      <w:r w:rsidRPr="00AB5E9B">
        <w:rPr>
          <w:rFonts w:ascii="Calibri" w:cs="Calibri"/>
          <w:i/>
          <w:iCs/>
          <w:sz w:val="21"/>
        </w:rPr>
        <w:t>49</w:t>
      </w:r>
      <w:r w:rsidRPr="00AB5E9B">
        <w:rPr>
          <w:rFonts w:ascii="Calibri" w:cs="Calibri"/>
          <w:sz w:val="21"/>
        </w:rPr>
        <w:t>(18), e2022GL100177. https://doi.org/10.1029/2022GL100177</w:t>
      </w:r>
    </w:p>
    <w:p w14:paraId="0E057722" w14:textId="77777777" w:rsidR="00AB5E9B" w:rsidRPr="00AB5E9B" w:rsidRDefault="00AB5E9B" w:rsidP="00AB5E9B">
      <w:pPr>
        <w:pStyle w:val="Bibliography"/>
        <w:rPr>
          <w:rFonts w:ascii="Calibri" w:cs="Calibri"/>
          <w:sz w:val="21"/>
        </w:rPr>
      </w:pPr>
      <w:r w:rsidRPr="00AB5E9B">
        <w:rPr>
          <w:rFonts w:ascii="Calibri" w:cs="Calibri"/>
          <w:sz w:val="21"/>
        </w:rPr>
        <w:t xml:space="preserve">Breithaupt, J. L., Steinmuller, H. E., Rovai, A. S., Engelbert, K. M., Smoak, J. M., Chambers, L. G., Radabaugh, K. R., Moyer, R. P., Chappel, A., Vaughn, D. R., Bianchi, T. S., Twilley, R. R., Pagliosa, P., Cifuentes-Jara, M., &amp; Torres, D. (2023). An Improved Framework for Estimating Organic Carbon Content of Mangrove Soils Using loss-on-ignition and Coastal Environmental Setting. </w:t>
      </w:r>
      <w:r w:rsidRPr="00AB5E9B">
        <w:rPr>
          <w:rFonts w:ascii="Calibri" w:cs="Calibri"/>
          <w:i/>
          <w:iCs/>
          <w:sz w:val="21"/>
        </w:rPr>
        <w:t>Wetlands</w:t>
      </w:r>
      <w:r w:rsidRPr="00AB5E9B">
        <w:rPr>
          <w:rFonts w:ascii="Calibri" w:cs="Calibri"/>
          <w:sz w:val="21"/>
        </w:rPr>
        <w:t xml:space="preserve">, </w:t>
      </w:r>
      <w:r w:rsidRPr="00AB5E9B">
        <w:rPr>
          <w:rFonts w:ascii="Calibri" w:cs="Calibri"/>
          <w:i/>
          <w:iCs/>
          <w:sz w:val="21"/>
        </w:rPr>
        <w:t>43</w:t>
      </w:r>
      <w:r w:rsidRPr="00AB5E9B">
        <w:rPr>
          <w:rFonts w:ascii="Calibri" w:cs="Calibri"/>
          <w:sz w:val="21"/>
        </w:rPr>
        <w:t>(6), 57. https://doi.org/10.1007/s13157-023-01698-z</w:t>
      </w:r>
    </w:p>
    <w:p w14:paraId="02B80A34" w14:textId="77777777" w:rsidR="00AB5E9B" w:rsidRPr="00AB5E9B" w:rsidRDefault="00AB5E9B" w:rsidP="00AB5E9B">
      <w:pPr>
        <w:pStyle w:val="Bibliography"/>
        <w:rPr>
          <w:rFonts w:ascii="Calibri" w:cs="Calibri"/>
          <w:sz w:val="21"/>
        </w:rPr>
      </w:pPr>
      <w:r w:rsidRPr="00AB5E9B">
        <w:rPr>
          <w:rFonts w:ascii="Calibri" w:cs="Calibri"/>
          <w:sz w:val="21"/>
        </w:rPr>
        <w:t xml:space="preserve">Brewton, R. A., Kreiger, L. B., Tyre, K. N., Baladi, D., Wilking, L. E., Herren, L. W., &amp; Lapointe, B. E. (2022). Septic system–groundwater–surface water couplings in waterfront communities contribute to harmful algal blooms in Southwest Florida. </w:t>
      </w:r>
      <w:r w:rsidRPr="00AB5E9B">
        <w:rPr>
          <w:rFonts w:ascii="Calibri" w:cs="Calibri"/>
          <w:i/>
          <w:iCs/>
          <w:sz w:val="21"/>
        </w:rPr>
        <w:t>Science of The Total Environment</w:t>
      </w:r>
      <w:r w:rsidRPr="00AB5E9B">
        <w:rPr>
          <w:rFonts w:ascii="Calibri" w:cs="Calibri"/>
          <w:sz w:val="21"/>
        </w:rPr>
        <w:t xml:space="preserve">, </w:t>
      </w:r>
      <w:r w:rsidRPr="00AB5E9B">
        <w:rPr>
          <w:rFonts w:ascii="Calibri" w:cs="Calibri"/>
          <w:i/>
          <w:iCs/>
          <w:sz w:val="21"/>
        </w:rPr>
        <w:t>837</w:t>
      </w:r>
      <w:r w:rsidRPr="00AB5E9B">
        <w:rPr>
          <w:rFonts w:ascii="Calibri" w:cs="Calibri"/>
          <w:sz w:val="21"/>
        </w:rPr>
        <w:t>, 155319.</w:t>
      </w:r>
    </w:p>
    <w:p w14:paraId="696C1EDE" w14:textId="77777777" w:rsidR="00AB5E9B" w:rsidRPr="00AB5E9B" w:rsidRDefault="00AB5E9B" w:rsidP="00AB5E9B">
      <w:pPr>
        <w:pStyle w:val="Bibliography"/>
        <w:rPr>
          <w:rFonts w:ascii="Calibri" w:cs="Calibri"/>
          <w:sz w:val="21"/>
        </w:rPr>
      </w:pPr>
      <w:r w:rsidRPr="00AB5E9B">
        <w:rPr>
          <w:rFonts w:ascii="Calibri" w:cs="Calibri"/>
          <w:sz w:val="21"/>
        </w:rPr>
        <w:t xml:space="preserve">Campbell, A. D., Fatoyinbo, L., Goldberg, L., &amp; Lagomasino, D. (2022). Global hotspots of salt marsh change and carbon emissions. </w:t>
      </w:r>
      <w:r w:rsidRPr="00AB5E9B">
        <w:rPr>
          <w:rFonts w:ascii="Calibri" w:cs="Calibri"/>
          <w:i/>
          <w:iCs/>
          <w:sz w:val="21"/>
        </w:rPr>
        <w:t>Nature</w:t>
      </w:r>
      <w:r w:rsidRPr="00AB5E9B">
        <w:rPr>
          <w:rFonts w:ascii="Calibri" w:cs="Calibri"/>
          <w:sz w:val="21"/>
        </w:rPr>
        <w:t xml:space="preserve">, </w:t>
      </w:r>
      <w:r w:rsidRPr="00AB5E9B">
        <w:rPr>
          <w:rFonts w:ascii="Calibri" w:cs="Calibri"/>
          <w:i/>
          <w:iCs/>
          <w:sz w:val="21"/>
        </w:rPr>
        <w:t>612</w:t>
      </w:r>
      <w:r w:rsidRPr="00AB5E9B">
        <w:rPr>
          <w:rFonts w:ascii="Calibri" w:cs="Calibri"/>
          <w:sz w:val="21"/>
        </w:rPr>
        <w:t>(7941), 701–706.</w:t>
      </w:r>
    </w:p>
    <w:p w14:paraId="73E90A68" w14:textId="77777777" w:rsidR="00AB5E9B" w:rsidRPr="00AB5E9B" w:rsidRDefault="00AB5E9B" w:rsidP="00AB5E9B">
      <w:pPr>
        <w:pStyle w:val="Bibliography"/>
        <w:rPr>
          <w:rFonts w:ascii="Calibri" w:cs="Calibri"/>
          <w:sz w:val="21"/>
        </w:rPr>
      </w:pPr>
      <w:r w:rsidRPr="00AB5E9B">
        <w:rPr>
          <w:rFonts w:ascii="Calibri" w:cs="Calibri"/>
          <w:sz w:val="21"/>
        </w:rPr>
        <w:t xml:space="preserve">Cornwell, J. C., Owens, M. S., &amp; Staver, L. W. (2022). Nutrient retention and release in eroding Chesapeake bay tidal wetlands. </w:t>
      </w:r>
      <w:r w:rsidRPr="00AB5E9B">
        <w:rPr>
          <w:rFonts w:ascii="Calibri" w:cs="Calibri"/>
          <w:i/>
          <w:iCs/>
          <w:sz w:val="21"/>
        </w:rPr>
        <w:t>JAWRA Journal of the American Water Resources Association</w:t>
      </w:r>
      <w:r w:rsidRPr="00AB5E9B">
        <w:rPr>
          <w:rFonts w:ascii="Calibri" w:cs="Calibri"/>
          <w:sz w:val="21"/>
        </w:rPr>
        <w:t xml:space="preserve">, </w:t>
      </w:r>
      <w:r w:rsidRPr="00AB5E9B">
        <w:rPr>
          <w:rFonts w:ascii="Calibri" w:cs="Calibri"/>
          <w:i/>
          <w:iCs/>
          <w:sz w:val="21"/>
        </w:rPr>
        <w:t>58</w:t>
      </w:r>
      <w:r w:rsidRPr="00AB5E9B">
        <w:rPr>
          <w:rFonts w:ascii="Calibri" w:cs="Calibri"/>
          <w:sz w:val="21"/>
        </w:rPr>
        <w:t>(6), 940–957.</w:t>
      </w:r>
    </w:p>
    <w:p w14:paraId="4E412DDE" w14:textId="77777777" w:rsidR="00AB5E9B" w:rsidRPr="00AB5E9B" w:rsidRDefault="00AB5E9B" w:rsidP="00AB5E9B">
      <w:pPr>
        <w:pStyle w:val="Bibliography"/>
        <w:rPr>
          <w:rFonts w:ascii="Calibri" w:cs="Calibri"/>
          <w:sz w:val="21"/>
        </w:rPr>
      </w:pPr>
      <w:r w:rsidRPr="00AB5E9B">
        <w:rPr>
          <w:rFonts w:ascii="Calibri" w:cs="Calibri"/>
          <w:sz w:val="21"/>
        </w:rPr>
        <w:t xml:space="preserve">Craft, C. (2007). Freshwater input structures soil properties, vertical accretion, and nutrient accumulation of Georgia and U.S tidal marshes. </w:t>
      </w:r>
      <w:r w:rsidRPr="00AB5E9B">
        <w:rPr>
          <w:rFonts w:ascii="Calibri" w:cs="Calibri"/>
          <w:i/>
          <w:iCs/>
          <w:sz w:val="21"/>
        </w:rPr>
        <w:t>Limnology and Oceanography</w:t>
      </w:r>
      <w:r w:rsidRPr="00AB5E9B">
        <w:rPr>
          <w:rFonts w:ascii="Calibri" w:cs="Calibri"/>
          <w:sz w:val="21"/>
        </w:rPr>
        <w:t xml:space="preserve">, </w:t>
      </w:r>
      <w:r w:rsidRPr="00AB5E9B">
        <w:rPr>
          <w:rFonts w:ascii="Calibri" w:cs="Calibri"/>
          <w:i/>
          <w:iCs/>
          <w:sz w:val="21"/>
        </w:rPr>
        <w:t>52</w:t>
      </w:r>
      <w:r w:rsidRPr="00AB5E9B">
        <w:rPr>
          <w:rFonts w:ascii="Calibri" w:cs="Calibri"/>
          <w:sz w:val="21"/>
        </w:rPr>
        <w:t>(3), 1220–1230. https://doi.org/10.4319/lo.2007.52.3.1220</w:t>
      </w:r>
    </w:p>
    <w:p w14:paraId="358981AE" w14:textId="77777777" w:rsidR="00AB5E9B" w:rsidRPr="00AB5E9B" w:rsidRDefault="00AB5E9B" w:rsidP="00AB5E9B">
      <w:pPr>
        <w:pStyle w:val="Bibliography"/>
        <w:rPr>
          <w:rFonts w:ascii="Calibri" w:cs="Calibri"/>
          <w:sz w:val="21"/>
        </w:rPr>
      </w:pPr>
      <w:r w:rsidRPr="00AB5E9B">
        <w:rPr>
          <w:rFonts w:ascii="Calibri" w:cs="Calibri"/>
          <w:sz w:val="21"/>
        </w:rPr>
        <w:t xml:space="preserve">Currin, C. A., Joye, S. B., &amp; Paerl, H. W. (1996). Diel Rates of N2-fixation and Denitrification in a TransplantedSpartina alternifloraMarsh: Implications for N-flux Dynamics. </w:t>
      </w:r>
      <w:r w:rsidRPr="00AB5E9B">
        <w:rPr>
          <w:rFonts w:ascii="Calibri" w:cs="Calibri"/>
          <w:i/>
          <w:iCs/>
          <w:sz w:val="21"/>
        </w:rPr>
        <w:t>Estuarine, Coastal and Shelf Science</w:t>
      </w:r>
      <w:r w:rsidRPr="00AB5E9B">
        <w:rPr>
          <w:rFonts w:ascii="Calibri" w:cs="Calibri"/>
          <w:sz w:val="21"/>
        </w:rPr>
        <w:t xml:space="preserve">, </w:t>
      </w:r>
      <w:r w:rsidRPr="00AB5E9B">
        <w:rPr>
          <w:rFonts w:ascii="Calibri" w:cs="Calibri"/>
          <w:i/>
          <w:iCs/>
          <w:sz w:val="21"/>
        </w:rPr>
        <w:t>42</w:t>
      </w:r>
      <w:r w:rsidRPr="00AB5E9B">
        <w:rPr>
          <w:rFonts w:ascii="Calibri" w:cs="Calibri"/>
          <w:sz w:val="21"/>
        </w:rPr>
        <w:t>(5), 597–616.</w:t>
      </w:r>
    </w:p>
    <w:p w14:paraId="7740B67E" w14:textId="77777777" w:rsidR="00AB5E9B" w:rsidRPr="00AB5E9B" w:rsidRDefault="00AB5E9B" w:rsidP="00AB5E9B">
      <w:pPr>
        <w:pStyle w:val="Bibliography"/>
        <w:rPr>
          <w:rFonts w:ascii="Calibri" w:cs="Calibri"/>
          <w:sz w:val="21"/>
        </w:rPr>
      </w:pPr>
      <w:r w:rsidRPr="00AB5E9B">
        <w:rPr>
          <w:rFonts w:ascii="Calibri" w:cs="Calibri"/>
          <w:sz w:val="21"/>
        </w:rPr>
        <w:lastRenderedPageBreak/>
        <w:t xml:space="preserve">Gruber, N., &amp; Galloway, J. N. (2008). An Earth-system perspective of the global nitrogen cycle. </w:t>
      </w:r>
      <w:r w:rsidRPr="00AB5E9B">
        <w:rPr>
          <w:rFonts w:ascii="Calibri" w:cs="Calibri"/>
          <w:i/>
          <w:iCs/>
          <w:sz w:val="21"/>
        </w:rPr>
        <w:t>Nature</w:t>
      </w:r>
      <w:r w:rsidRPr="00AB5E9B">
        <w:rPr>
          <w:rFonts w:ascii="Calibri" w:cs="Calibri"/>
          <w:sz w:val="21"/>
        </w:rPr>
        <w:t xml:space="preserve">, </w:t>
      </w:r>
      <w:r w:rsidRPr="00AB5E9B">
        <w:rPr>
          <w:rFonts w:ascii="Calibri" w:cs="Calibri"/>
          <w:i/>
          <w:iCs/>
          <w:sz w:val="21"/>
        </w:rPr>
        <w:t>451</w:t>
      </w:r>
      <w:r w:rsidRPr="00AB5E9B">
        <w:rPr>
          <w:rFonts w:ascii="Calibri" w:cs="Calibri"/>
          <w:sz w:val="21"/>
        </w:rPr>
        <w:t>(7176), 293–296.</w:t>
      </w:r>
    </w:p>
    <w:p w14:paraId="08A5E827" w14:textId="77777777" w:rsidR="00AB5E9B" w:rsidRPr="00AB5E9B" w:rsidRDefault="00AB5E9B" w:rsidP="00AB5E9B">
      <w:pPr>
        <w:pStyle w:val="Bibliography"/>
        <w:rPr>
          <w:rFonts w:ascii="Calibri" w:cs="Calibri"/>
          <w:sz w:val="21"/>
        </w:rPr>
      </w:pPr>
      <w:r w:rsidRPr="00AB5E9B">
        <w:rPr>
          <w:rFonts w:ascii="Calibri" w:cs="Calibri"/>
          <w:sz w:val="21"/>
        </w:rPr>
        <w:t xml:space="preserve">Hedges, J. I., &amp; Keil, R. G. (1995). Sedimentary organic matter preservation: An assessment and speculative synthesis. </w:t>
      </w:r>
      <w:r w:rsidRPr="00AB5E9B">
        <w:rPr>
          <w:rFonts w:ascii="Calibri" w:cs="Calibri"/>
          <w:i/>
          <w:iCs/>
          <w:sz w:val="21"/>
        </w:rPr>
        <w:t>Marine Chemistry</w:t>
      </w:r>
      <w:r w:rsidRPr="00AB5E9B">
        <w:rPr>
          <w:rFonts w:ascii="Calibri" w:cs="Calibri"/>
          <w:sz w:val="21"/>
        </w:rPr>
        <w:t xml:space="preserve">, </w:t>
      </w:r>
      <w:r w:rsidRPr="00AB5E9B">
        <w:rPr>
          <w:rFonts w:ascii="Calibri" w:cs="Calibri"/>
          <w:i/>
          <w:iCs/>
          <w:sz w:val="21"/>
        </w:rPr>
        <w:t>49</w:t>
      </w:r>
      <w:r w:rsidRPr="00AB5E9B">
        <w:rPr>
          <w:rFonts w:ascii="Calibri" w:cs="Calibri"/>
          <w:sz w:val="21"/>
        </w:rPr>
        <w:t>(2–3), 81–115.</w:t>
      </w:r>
    </w:p>
    <w:p w14:paraId="5FC7D4B1" w14:textId="77777777" w:rsidR="00AB5E9B" w:rsidRPr="00AB5E9B" w:rsidRDefault="00AB5E9B" w:rsidP="00AB5E9B">
      <w:pPr>
        <w:pStyle w:val="Bibliography"/>
        <w:rPr>
          <w:rFonts w:ascii="Calibri" w:cs="Calibri"/>
          <w:sz w:val="21"/>
        </w:rPr>
      </w:pPr>
      <w:r w:rsidRPr="00AB5E9B">
        <w:rPr>
          <w:rFonts w:ascii="Calibri" w:cs="Calibri"/>
          <w:sz w:val="21"/>
        </w:rPr>
        <w:t xml:space="preserve">Hinson, A. L., Feagin, R. A., &amp; Eriksson, M. (2019). Environmental Controls on the Distribution of Tidal Wetland Soil Organic Carbon in the Continental United States. </w:t>
      </w:r>
      <w:r w:rsidRPr="00AB5E9B">
        <w:rPr>
          <w:rFonts w:ascii="Calibri" w:cs="Calibri"/>
          <w:i/>
          <w:iCs/>
          <w:sz w:val="21"/>
        </w:rPr>
        <w:t>Global Biogeochemical Cycles</w:t>
      </w:r>
      <w:r w:rsidRPr="00AB5E9B">
        <w:rPr>
          <w:rFonts w:ascii="Calibri" w:cs="Calibri"/>
          <w:sz w:val="21"/>
        </w:rPr>
        <w:t xml:space="preserve">, </w:t>
      </w:r>
      <w:r w:rsidRPr="00AB5E9B">
        <w:rPr>
          <w:rFonts w:ascii="Calibri" w:cs="Calibri"/>
          <w:i/>
          <w:iCs/>
          <w:sz w:val="21"/>
        </w:rPr>
        <w:t>33</w:t>
      </w:r>
      <w:r w:rsidRPr="00AB5E9B">
        <w:rPr>
          <w:rFonts w:ascii="Calibri" w:cs="Calibri"/>
          <w:sz w:val="21"/>
        </w:rPr>
        <w:t>(11), 1408–1422. https://doi.org/10.1029/2019GB006179</w:t>
      </w:r>
    </w:p>
    <w:p w14:paraId="103770CE" w14:textId="77777777" w:rsidR="00AB5E9B" w:rsidRPr="00AB5E9B" w:rsidRDefault="00AB5E9B" w:rsidP="00AB5E9B">
      <w:pPr>
        <w:pStyle w:val="Bibliography"/>
        <w:rPr>
          <w:rFonts w:ascii="Calibri" w:cs="Calibri"/>
          <w:sz w:val="21"/>
        </w:rPr>
      </w:pPr>
      <w:r w:rsidRPr="00AB5E9B">
        <w:rPr>
          <w:rFonts w:ascii="Calibri" w:cs="Calibri"/>
          <w:sz w:val="21"/>
        </w:rPr>
        <w:t xml:space="preserve">Lane, R. R., Mack, S. K., Day, J. W., DeLaune, R. D., Madison, M. J., &amp; Precht, P. R. (2016). Fate of soil organic carbon during wetland loss. </w:t>
      </w:r>
      <w:r w:rsidRPr="00AB5E9B">
        <w:rPr>
          <w:rFonts w:ascii="Calibri" w:cs="Calibri"/>
          <w:i/>
          <w:iCs/>
          <w:sz w:val="21"/>
        </w:rPr>
        <w:t>Wetlands</w:t>
      </w:r>
      <w:r w:rsidRPr="00AB5E9B">
        <w:rPr>
          <w:rFonts w:ascii="Calibri" w:cs="Calibri"/>
          <w:sz w:val="21"/>
        </w:rPr>
        <w:t xml:space="preserve">, </w:t>
      </w:r>
      <w:r w:rsidRPr="00AB5E9B">
        <w:rPr>
          <w:rFonts w:ascii="Calibri" w:cs="Calibri"/>
          <w:i/>
          <w:iCs/>
          <w:sz w:val="21"/>
        </w:rPr>
        <w:t>36</w:t>
      </w:r>
      <w:r w:rsidRPr="00AB5E9B">
        <w:rPr>
          <w:rFonts w:ascii="Calibri" w:cs="Calibri"/>
          <w:sz w:val="21"/>
        </w:rPr>
        <w:t>, 1167–1181.</w:t>
      </w:r>
    </w:p>
    <w:p w14:paraId="39EF54E5" w14:textId="77777777" w:rsidR="00AB5E9B" w:rsidRPr="00AB5E9B" w:rsidRDefault="00AB5E9B" w:rsidP="00AB5E9B">
      <w:pPr>
        <w:pStyle w:val="Bibliography"/>
        <w:rPr>
          <w:rFonts w:ascii="Calibri" w:cs="Calibri"/>
          <w:sz w:val="21"/>
        </w:rPr>
      </w:pPr>
      <w:r w:rsidRPr="00AB5E9B">
        <w:rPr>
          <w:rFonts w:ascii="Calibri" w:cs="Calibri"/>
          <w:sz w:val="21"/>
        </w:rPr>
        <w:t xml:space="preserve">Lovelock, C. E., Adame, M. F., Bradley, J., Dittmann, S., Hagger, V., Hickey, S. M., Hutley, L. B., Jones, A., Kelleway, J. J., Lavery, P. S., Macreadie, P. I., Maher, D. T., McGinley, S., McGlashan, A., Perry, S., Mosley, L., Rogers, K., &amp; Sippo, J. Z. (2023). An Australian blue carbon method to estimate climate change mitigation benefits of coastal wetland restoration. </w:t>
      </w:r>
      <w:r w:rsidRPr="00AB5E9B">
        <w:rPr>
          <w:rFonts w:ascii="Calibri" w:cs="Calibri"/>
          <w:i/>
          <w:iCs/>
          <w:sz w:val="21"/>
        </w:rPr>
        <w:t>Restoration Ecology</w:t>
      </w:r>
      <w:r w:rsidRPr="00AB5E9B">
        <w:rPr>
          <w:rFonts w:ascii="Calibri" w:cs="Calibri"/>
          <w:sz w:val="21"/>
        </w:rPr>
        <w:t xml:space="preserve">, </w:t>
      </w:r>
      <w:r w:rsidRPr="00AB5E9B">
        <w:rPr>
          <w:rFonts w:ascii="Calibri" w:cs="Calibri"/>
          <w:i/>
          <w:iCs/>
          <w:sz w:val="21"/>
        </w:rPr>
        <w:t>31</w:t>
      </w:r>
      <w:r w:rsidRPr="00AB5E9B">
        <w:rPr>
          <w:rFonts w:ascii="Calibri" w:cs="Calibri"/>
          <w:sz w:val="21"/>
        </w:rPr>
        <w:t>(7), e13739. https://doi.org/10.1111/rec.13739</w:t>
      </w:r>
    </w:p>
    <w:p w14:paraId="2D98A8AA" w14:textId="77777777" w:rsidR="00AB5E9B" w:rsidRPr="00AB5E9B" w:rsidRDefault="00AB5E9B" w:rsidP="00AB5E9B">
      <w:pPr>
        <w:pStyle w:val="Bibliography"/>
        <w:rPr>
          <w:rFonts w:ascii="Calibri" w:cs="Calibri"/>
          <w:sz w:val="21"/>
        </w:rPr>
      </w:pPr>
      <w:r w:rsidRPr="00AB5E9B">
        <w:rPr>
          <w:rFonts w:ascii="Calibri" w:cs="Calibri"/>
          <w:sz w:val="21"/>
        </w:rPr>
        <w:t xml:space="preserve">Macreadie, P. I., Costa, M. D., Atwood, T. B., Friess, D. A., Kelleway, J. J., Kennedy, H., Lovelock, C. E., Serrano, O., &amp; Duarte, C. M. (2021). Blue carbon as a natural climate solution. </w:t>
      </w:r>
      <w:r w:rsidRPr="00AB5E9B">
        <w:rPr>
          <w:rFonts w:ascii="Calibri" w:cs="Calibri"/>
          <w:i/>
          <w:iCs/>
          <w:sz w:val="21"/>
        </w:rPr>
        <w:t>Nature Reviews Earth &amp; Environment</w:t>
      </w:r>
      <w:r w:rsidRPr="00AB5E9B">
        <w:rPr>
          <w:rFonts w:ascii="Calibri" w:cs="Calibri"/>
          <w:sz w:val="21"/>
        </w:rPr>
        <w:t xml:space="preserve">, </w:t>
      </w:r>
      <w:r w:rsidRPr="00AB5E9B">
        <w:rPr>
          <w:rFonts w:ascii="Calibri" w:cs="Calibri"/>
          <w:i/>
          <w:iCs/>
          <w:sz w:val="21"/>
        </w:rPr>
        <w:t>2</w:t>
      </w:r>
      <w:r w:rsidRPr="00AB5E9B">
        <w:rPr>
          <w:rFonts w:ascii="Calibri" w:cs="Calibri"/>
          <w:sz w:val="21"/>
        </w:rPr>
        <w:t>(12), 826–839.</w:t>
      </w:r>
    </w:p>
    <w:p w14:paraId="548B4292" w14:textId="77777777" w:rsidR="00AB5E9B" w:rsidRPr="00AB5E9B" w:rsidRDefault="00AB5E9B" w:rsidP="00AB5E9B">
      <w:pPr>
        <w:pStyle w:val="Bibliography"/>
        <w:rPr>
          <w:rFonts w:ascii="Calibri" w:cs="Calibri"/>
          <w:sz w:val="21"/>
        </w:rPr>
      </w:pPr>
      <w:r w:rsidRPr="00AB5E9B">
        <w:rPr>
          <w:rFonts w:ascii="Calibri" w:cs="Calibri"/>
          <w:sz w:val="21"/>
        </w:rPr>
        <w:t xml:space="preserve">Mason, R. E., Craine, J. M., Lany, N. K., Jonard, M., Ollinger, S. V., Groffman, P. M., Fulweiler, R. W., Angerer, J., Read, Q. D., &amp; Reich, P. B. (2022). Evidence, causes, and consequences of declining nitrogen availability in terrestrial ecosystems. </w:t>
      </w:r>
      <w:r w:rsidRPr="00AB5E9B">
        <w:rPr>
          <w:rFonts w:ascii="Calibri" w:cs="Calibri"/>
          <w:i/>
          <w:iCs/>
          <w:sz w:val="21"/>
        </w:rPr>
        <w:t>Science</w:t>
      </w:r>
      <w:r w:rsidRPr="00AB5E9B">
        <w:rPr>
          <w:rFonts w:ascii="Calibri" w:cs="Calibri"/>
          <w:sz w:val="21"/>
        </w:rPr>
        <w:t xml:space="preserve">, </w:t>
      </w:r>
      <w:r w:rsidRPr="00AB5E9B">
        <w:rPr>
          <w:rFonts w:ascii="Calibri" w:cs="Calibri"/>
          <w:i/>
          <w:iCs/>
          <w:sz w:val="21"/>
        </w:rPr>
        <w:t>376</w:t>
      </w:r>
      <w:r w:rsidRPr="00AB5E9B">
        <w:rPr>
          <w:rFonts w:ascii="Calibri" w:cs="Calibri"/>
          <w:sz w:val="21"/>
        </w:rPr>
        <w:t>(6590), eabh3767.</w:t>
      </w:r>
    </w:p>
    <w:p w14:paraId="7D85B972" w14:textId="77777777" w:rsidR="00AB5E9B" w:rsidRPr="00AB5E9B" w:rsidRDefault="00AB5E9B" w:rsidP="00AB5E9B">
      <w:pPr>
        <w:pStyle w:val="Bibliography"/>
        <w:rPr>
          <w:rFonts w:ascii="Calibri" w:cs="Calibri"/>
          <w:sz w:val="21"/>
        </w:rPr>
      </w:pPr>
      <w:r w:rsidRPr="00AB5E9B">
        <w:rPr>
          <w:rFonts w:ascii="Calibri" w:cs="Calibri"/>
          <w:sz w:val="21"/>
        </w:rPr>
        <w:t xml:space="preserve">Mcowen, C. J., Weatherdon, L. V., Van Bochove, J.-W., Sullivan, E., Blyth, S., Zockler, C., Stanwell-Smith, D., Kingston, N., Martin, C. S., &amp; Spalding, M. (2017). A global map of saltmarshes. </w:t>
      </w:r>
      <w:r w:rsidRPr="00AB5E9B">
        <w:rPr>
          <w:rFonts w:ascii="Calibri" w:cs="Calibri"/>
          <w:i/>
          <w:iCs/>
          <w:sz w:val="21"/>
        </w:rPr>
        <w:t>Biodiversity Data Journal</w:t>
      </w:r>
      <w:r w:rsidRPr="00AB5E9B">
        <w:rPr>
          <w:rFonts w:ascii="Calibri" w:cs="Calibri"/>
          <w:sz w:val="21"/>
        </w:rPr>
        <w:t xml:space="preserve">, </w:t>
      </w:r>
      <w:r w:rsidRPr="00AB5E9B">
        <w:rPr>
          <w:rFonts w:ascii="Calibri" w:cs="Calibri"/>
          <w:i/>
          <w:iCs/>
          <w:sz w:val="21"/>
        </w:rPr>
        <w:t>5</w:t>
      </w:r>
      <w:r w:rsidRPr="00AB5E9B">
        <w:rPr>
          <w:rFonts w:ascii="Calibri" w:cs="Calibri"/>
          <w:sz w:val="21"/>
        </w:rPr>
        <w:t>. https://www.ncbi.nlm.nih.gov/pmc/articles/PMC5515097/</w:t>
      </w:r>
    </w:p>
    <w:p w14:paraId="0E284586" w14:textId="77777777" w:rsidR="00AB5E9B" w:rsidRPr="00AB5E9B" w:rsidRDefault="00AB5E9B" w:rsidP="00AB5E9B">
      <w:pPr>
        <w:pStyle w:val="Bibliography"/>
        <w:rPr>
          <w:rFonts w:ascii="Calibri" w:cs="Calibri"/>
          <w:sz w:val="21"/>
        </w:rPr>
      </w:pPr>
      <w:r w:rsidRPr="00AB5E9B">
        <w:rPr>
          <w:rFonts w:ascii="Calibri" w:cs="Calibri"/>
          <w:sz w:val="21"/>
        </w:rPr>
        <w:t xml:space="preserve">Morris, J. T., Sundareshwar, P. V., Nietch, C. T., Kjerfve, B., &amp; Cahoon, D. R. (2002). Responses of coastal wetlands to rising sea level. </w:t>
      </w:r>
      <w:r w:rsidRPr="00AB5E9B">
        <w:rPr>
          <w:rFonts w:ascii="Calibri" w:cs="Calibri"/>
          <w:i/>
          <w:iCs/>
          <w:sz w:val="21"/>
        </w:rPr>
        <w:t>Ecology</w:t>
      </w:r>
      <w:r w:rsidRPr="00AB5E9B">
        <w:rPr>
          <w:rFonts w:ascii="Calibri" w:cs="Calibri"/>
          <w:sz w:val="21"/>
        </w:rPr>
        <w:t xml:space="preserve">, </w:t>
      </w:r>
      <w:r w:rsidRPr="00AB5E9B">
        <w:rPr>
          <w:rFonts w:ascii="Calibri" w:cs="Calibri"/>
          <w:i/>
          <w:iCs/>
          <w:sz w:val="21"/>
        </w:rPr>
        <w:t>83</w:t>
      </w:r>
      <w:r w:rsidRPr="00AB5E9B">
        <w:rPr>
          <w:rFonts w:ascii="Calibri" w:cs="Calibri"/>
          <w:sz w:val="21"/>
        </w:rPr>
        <w:t>(10), 2869–2877.</w:t>
      </w:r>
    </w:p>
    <w:p w14:paraId="39FFE9F1" w14:textId="77777777" w:rsidR="00AB5E9B" w:rsidRPr="00AB5E9B" w:rsidRDefault="00AB5E9B" w:rsidP="00AB5E9B">
      <w:pPr>
        <w:pStyle w:val="Bibliography"/>
        <w:rPr>
          <w:rFonts w:ascii="Calibri" w:cs="Calibri"/>
          <w:sz w:val="21"/>
        </w:rPr>
      </w:pPr>
      <w:r w:rsidRPr="00AB5E9B">
        <w:rPr>
          <w:rFonts w:ascii="Calibri" w:cs="Calibri"/>
          <w:sz w:val="21"/>
        </w:rPr>
        <w:lastRenderedPageBreak/>
        <w:t xml:space="preserve">Murray, N. J., Worthington, T. A., Bunting, P., Duce, S., Hagger, V., Lovelock, C. E., Lucas, R., Saunders, M. I., Sheaves, M., Spalding, M., Waltham, N. J., &amp; Lyons, M. B. (2022). High-resolution mapping of losses and gains of Earth’s tidal wetlands. </w:t>
      </w:r>
      <w:r w:rsidRPr="00AB5E9B">
        <w:rPr>
          <w:rFonts w:ascii="Calibri" w:cs="Calibri"/>
          <w:i/>
          <w:iCs/>
          <w:sz w:val="21"/>
        </w:rPr>
        <w:t>Science</w:t>
      </w:r>
      <w:r w:rsidRPr="00AB5E9B">
        <w:rPr>
          <w:rFonts w:ascii="Calibri" w:cs="Calibri"/>
          <w:sz w:val="21"/>
        </w:rPr>
        <w:t xml:space="preserve">, </w:t>
      </w:r>
      <w:r w:rsidRPr="00AB5E9B">
        <w:rPr>
          <w:rFonts w:ascii="Calibri" w:cs="Calibri"/>
          <w:i/>
          <w:iCs/>
          <w:sz w:val="21"/>
        </w:rPr>
        <w:t>376</w:t>
      </w:r>
      <w:r w:rsidRPr="00AB5E9B">
        <w:rPr>
          <w:rFonts w:ascii="Calibri" w:cs="Calibri"/>
          <w:sz w:val="21"/>
        </w:rPr>
        <w:t>(6594), 744–749. https://doi.org/10.1126/science.abm9583</w:t>
      </w:r>
    </w:p>
    <w:p w14:paraId="29BE883C" w14:textId="77777777" w:rsidR="00AB5E9B" w:rsidRPr="00AB5E9B" w:rsidRDefault="00AB5E9B" w:rsidP="00AB5E9B">
      <w:pPr>
        <w:pStyle w:val="Bibliography"/>
        <w:rPr>
          <w:rFonts w:ascii="Calibri" w:cs="Calibri"/>
          <w:sz w:val="21"/>
        </w:rPr>
      </w:pPr>
      <w:r w:rsidRPr="00AB5E9B">
        <w:rPr>
          <w:rFonts w:ascii="Calibri" w:cs="Calibri"/>
          <w:sz w:val="21"/>
        </w:rPr>
        <w:t xml:space="preserve">Odum, E. P. (1980). The status of three ecosystem-level hypotheses regarding salt marsh estuaries: Tidal subsidy, outwelling, and detritus-based food chains. In </w:t>
      </w:r>
      <w:r w:rsidRPr="00AB5E9B">
        <w:rPr>
          <w:rFonts w:ascii="Calibri" w:cs="Calibri"/>
          <w:i/>
          <w:iCs/>
          <w:sz w:val="21"/>
        </w:rPr>
        <w:t>Estuarine perspectives</w:t>
      </w:r>
      <w:r w:rsidRPr="00AB5E9B">
        <w:rPr>
          <w:rFonts w:ascii="Calibri" w:cs="Calibri"/>
          <w:sz w:val="21"/>
        </w:rPr>
        <w:t xml:space="preserve"> (pp. 485–495). Elsevier. https://www.sciencedirect.com/science/article/pii/B9780124040601500459</w:t>
      </w:r>
    </w:p>
    <w:p w14:paraId="0D7D3CCB" w14:textId="77777777" w:rsidR="00AB5E9B" w:rsidRPr="00AB5E9B" w:rsidRDefault="00AB5E9B" w:rsidP="00AB5E9B">
      <w:pPr>
        <w:pStyle w:val="Bibliography"/>
        <w:rPr>
          <w:rFonts w:ascii="Calibri" w:cs="Calibri"/>
          <w:sz w:val="21"/>
        </w:rPr>
      </w:pPr>
      <w:r w:rsidRPr="00AB5E9B">
        <w:rPr>
          <w:rFonts w:ascii="Calibri" w:cs="Calibri"/>
          <w:sz w:val="21"/>
        </w:rPr>
        <w:t xml:space="preserve">Ouyang, X., &amp; Lee, S. Y. (2020). Improved estimates on global carbon stock and carbon pools in tidal wetlands. </w:t>
      </w:r>
      <w:r w:rsidRPr="00AB5E9B">
        <w:rPr>
          <w:rFonts w:ascii="Calibri" w:cs="Calibri"/>
          <w:i/>
          <w:iCs/>
          <w:sz w:val="21"/>
        </w:rPr>
        <w:t>Nature Communications</w:t>
      </w:r>
      <w:r w:rsidRPr="00AB5E9B">
        <w:rPr>
          <w:rFonts w:ascii="Calibri" w:cs="Calibri"/>
          <w:sz w:val="21"/>
        </w:rPr>
        <w:t xml:space="preserve">, </w:t>
      </w:r>
      <w:r w:rsidRPr="00AB5E9B">
        <w:rPr>
          <w:rFonts w:ascii="Calibri" w:cs="Calibri"/>
          <w:i/>
          <w:iCs/>
          <w:sz w:val="21"/>
        </w:rPr>
        <w:t>11</w:t>
      </w:r>
      <w:r w:rsidRPr="00AB5E9B">
        <w:rPr>
          <w:rFonts w:ascii="Calibri" w:cs="Calibri"/>
          <w:sz w:val="21"/>
        </w:rPr>
        <w:t>(1), 317.</w:t>
      </w:r>
    </w:p>
    <w:p w14:paraId="1891E6CE" w14:textId="77777777" w:rsidR="00AB5E9B" w:rsidRPr="00AB5E9B" w:rsidRDefault="00AB5E9B" w:rsidP="00AB5E9B">
      <w:pPr>
        <w:pStyle w:val="Bibliography"/>
        <w:rPr>
          <w:rFonts w:ascii="Calibri" w:cs="Calibri"/>
          <w:sz w:val="21"/>
        </w:rPr>
      </w:pPr>
      <w:r w:rsidRPr="00AB5E9B">
        <w:rPr>
          <w:rFonts w:ascii="Calibri" w:cs="Calibri"/>
          <w:sz w:val="21"/>
        </w:rPr>
        <w:t xml:space="preserve">Rogers, K., Kelleway, J. J., Saintilan, N., Megonigal, J. P., Adams, J. B., Holmquist, J. R., Lu, M., Schile-Beers, L., Zawadzki, A., &amp; Mazumder, D. (2019). Wetland carbon storage controlled by millennial-scale variation in relative sea-level rise. </w:t>
      </w:r>
      <w:r w:rsidRPr="00AB5E9B">
        <w:rPr>
          <w:rFonts w:ascii="Calibri" w:cs="Calibri"/>
          <w:i/>
          <w:iCs/>
          <w:sz w:val="21"/>
        </w:rPr>
        <w:t>Nature</w:t>
      </w:r>
      <w:r w:rsidRPr="00AB5E9B">
        <w:rPr>
          <w:rFonts w:ascii="Calibri" w:cs="Calibri"/>
          <w:sz w:val="21"/>
        </w:rPr>
        <w:t xml:space="preserve">, </w:t>
      </w:r>
      <w:r w:rsidRPr="00AB5E9B">
        <w:rPr>
          <w:rFonts w:ascii="Calibri" w:cs="Calibri"/>
          <w:i/>
          <w:iCs/>
          <w:sz w:val="21"/>
        </w:rPr>
        <w:t>567</w:t>
      </w:r>
      <w:r w:rsidRPr="00AB5E9B">
        <w:rPr>
          <w:rFonts w:ascii="Calibri" w:cs="Calibri"/>
          <w:sz w:val="21"/>
        </w:rPr>
        <w:t>(7746), 91–95.</w:t>
      </w:r>
    </w:p>
    <w:p w14:paraId="30502303" w14:textId="77777777" w:rsidR="00AB5E9B" w:rsidRPr="00AB5E9B" w:rsidRDefault="00AB5E9B" w:rsidP="00AB5E9B">
      <w:pPr>
        <w:pStyle w:val="Bibliography"/>
        <w:rPr>
          <w:rFonts w:ascii="Calibri" w:cs="Calibri"/>
          <w:sz w:val="21"/>
        </w:rPr>
      </w:pPr>
      <w:r w:rsidRPr="00AB5E9B">
        <w:rPr>
          <w:rFonts w:ascii="Calibri" w:cs="Calibri"/>
          <w:sz w:val="21"/>
        </w:rPr>
        <w:t xml:space="preserve">Rovai, A. S., Twilley, R. R., Castañeda-Moya, E., Riul, P., Cifuentes-Jara, M., Manrow-Villalobos, M., Horta, P. A., Simonassi, J. C., Fonseca, A. L., &amp; Pagliosa, P. R. (2018). Global controls on carbon storage in mangrove soils. </w:t>
      </w:r>
      <w:r w:rsidRPr="00AB5E9B">
        <w:rPr>
          <w:rFonts w:ascii="Calibri" w:cs="Calibri"/>
          <w:i/>
          <w:iCs/>
          <w:sz w:val="21"/>
        </w:rPr>
        <w:t>Nature Climate Change</w:t>
      </w:r>
      <w:r w:rsidRPr="00AB5E9B">
        <w:rPr>
          <w:rFonts w:ascii="Calibri" w:cs="Calibri"/>
          <w:sz w:val="21"/>
        </w:rPr>
        <w:t xml:space="preserve">, </w:t>
      </w:r>
      <w:r w:rsidRPr="00AB5E9B">
        <w:rPr>
          <w:rFonts w:ascii="Calibri" w:cs="Calibri"/>
          <w:i/>
          <w:iCs/>
          <w:sz w:val="21"/>
        </w:rPr>
        <w:t>8</w:t>
      </w:r>
      <w:r w:rsidRPr="00AB5E9B">
        <w:rPr>
          <w:rFonts w:ascii="Calibri" w:cs="Calibri"/>
          <w:sz w:val="21"/>
        </w:rPr>
        <w:t>(6), 534–538.</w:t>
      </w:r>
    </w:p>
    <w:p w14:paraId="0D5BEA15" w14:textId="77777777" w:rsidR="00AB5E9B" w:rsidRPr="00AB5E9B" w:rsidRDefault="00AB5E9B" w:rsidP="00AB5E9B">
      <w:pPr>
        <w:pStyle w:val="Bibliography"/>
        <w:rPr>
          <w:rFonts w:ascii="Calibri" w:cs="Calibri"/>
          <w:sz w:val="21"/>
        </w:rPr>
      </w:pPr>
      <w:r w:rsidRPr="00AB5E9B">
        <w:rPr>
          <w:rFonts w:ascii="Calibri" w:cs="Calibri"/>
          <w:sz w:val="21"/>
        </w:rPr>
        <w:t xml:space="preserve">Saintilan, N., Horton, B., Törnqvist, T. E., Ashe, E. L., Khan, N. S., Schuerch, M., Perry, C., Kopp, R. E., Garner, G. G., &amp; Murray, N. (2023). Widespread retreat of coastal habitat is likely at warming levels above 1.5° C. </w:t>
      </w:r>
      <w:r w:rsidRPr="00AB5E9B">
        <w:rPr>
          <w:rFonts w:ascii="Calibri" w:cs="Calibri"/>
          <w:i/>
          <w:iCs/>
          <w:sz w:val="21"/>
        </w:rPr>
        <w:t>Nature</w:t>
      </w:r>
      <w:r w:rsidRPr="00AB5E9B">
        <w:rPr>
          <w:rFonts w:ascii="Calibri" w:cs="Calibri"/>
          <w:sz w:val="21"/>
        </w:rPr>
        <w:t>, 1–8.</w:t>
      </w:r>
    </w:p>
    <w:p w14:paraId="1A2FDFC1" w14:textId="77777777" w:rsidR="00AB5E9B" w:rsidRPr="00AB5E9B" w:rsidRDefault="00AB5E9B" w:rsidP="00AB5E9B">
      <w:pPr>
        <w:pStyle w:val="Bibliography"/>
        <w:rPr>
          <w:rFonts w:ascii="Calibri" w:cs="Calibri"/>
          <w:sz w:val="21"/>
        </w:rPr>
      </w:pPr>
      <w:r w:rsidRPr="00AB5E9B">
        <w:rPr>
          <w:rFonts w:ascii="Calibri" w:cs="Calibri"/>
          <w:sz w:val="21"/>
        </w:rPr>
        <w:t xml:space="preserve">Saintilan, N., Kovalenko, K. E., Guntenspergen, G., Rogers, K., Lynch, J. C., Cahoon, D. R., Lovelock, C. E., Friess, D. A., Ashe, E., Krauss, K. W., Cormier, N., Spencer, T., Adams, J., Raw, J., Ibanez, C., Scarton, F., Temmerman, S., Meire, P., Maris, T., … Khan, N. (2022). Constraints on the adjustment of tidal marshes to accelerating sea level rise. </w:t>
      </w:r>
      <w:r w:rsidRPr="00AB5E9B">
        <w:rPr>
          <w:rFonts w:ascii="Calibri" w:cs="Calibri"/>
          <w:i/>
          <w:iCs/>
          <w:sz w:val="21"/>
        </w:rPr>
        <w:t>Science</w:t>
      </w:r>
      <w:r w:rsidRPr="00AB5E9B">
        <w:rPr>
          <w:rFonts w:ascii="Calibri" w:cs="Calibri"/>
          <w:sz w:val="21"/>
        </w:rPr>
        <w:t xml:space="preserve">, </w:t>
      </w:r>
      <w:r w:rsidRPr="00AB5E9B">
        <w:rPr>
          <w:rFonts w:ascii="Calibri" w:cs="Calibri"/>
          <w:i/>
          <w:iCs/>
          <w:sz w:val="21"/>
        </w:rPr>
        <w:t>377</w:t>
      </w:r>
      <w:r w:rsidRPr="00AB5E9B">
        <w:rPr>
          <w:rFonts w:ascii="Calibri" w:cs="Calibri"/>
          <w:sz w:val="21"/>
        </w:rPr>
        <w:t>(6605), 523–527. https://doi.org/10.1126/science.abo7872</w:t>
      </w:r>
    </w:p>
    <w:p w14:paraId="39A7A477" w14:textId="77777777" w:rsidR="00AB5E9B" w:rsidRPr="00AB5E9B" w:rsidRDefault="00AB5E9B" w:rsidP="00AB5E9B">
      <w:pPr>
        <w:pStyle w:val="Bibliography"/>
        <w:rPr>
          <w:rFonts w:ascii="Calibri" w:cs="Calibri"/>
          <w:sz w:val="21"/>
        </w:rPr>
      </w:pPr>
      <w:r w:rsidRPr="00AB5E9B">
        <w:rPr>
          <w:rFonts w:ascii="Calibri" w:cs="Calibri"/>
          <w:sz w:val="21"/>
        </w:rPr>
        <w:t xml:space="preserve">Sapkota, Y., &amp; White, J. R. (2021). Long-term fate of rapidly eroding carbon stock soil profiles in coastal wetlands. </w:t>
      </w:r>
      <w:r w:rsidRPr="00AB5E9B">
        <w:rPr>
          <w:rFonts w:ascii="Calibri" w:cs="Calibri"/>
          <w:i/>
          <w:iCs/>
          <w:sz w:val="21"/>
        </w:rPr>
        <w:t>Science of the Total Environment</w:t>
      </w:r>
      <w:r w:rsidRPr="00AB5E9B">
        <w:rPr>
          <w:rFonts w:ascii="Calibri" w:cs="Calibri"/>
          <w:sz w:val="21"/>
        </w:rPr>
        <w:t xml:space="preserve">, </w:t>
      </w:r>
      <w:r w:rsidRPr="00AB5E9B">
        <w:rPr>
          <w:rFonts w:ascii="Calibri" w:cs="Calibri"/>
          <w:i/>
          <w:iCs/>
          <w:sz w:val="21"/>
        </w:rPr>
        <w:t>753</w:t>
      </w:r>
      <w:r w:rsidRPr="00AB5E9B">
        <w:rPr>
          <w:rFonts w:ascii="Calibri" w:cs="Calibri"/>
          <w:sz w:val="21"/>
        </w:rPr>
        <w:t>, 141913.</w:t>
      </w:r>
    </w:p>
    <w:p w14:paraId="6F5D294B" w14:textId="77777777" w:rsidR="00AB5E9B" w:rsidRPr="00AB5E9B" w:rsidRDefault="00AB5E9B" w:rsidP="00AB5E9B">
      <w:pPr>
        <w:pStyle w:val="Bibliography"/>
        <w:rPr>
          <w:rFonts w:ascii="Calibri" w:cs="Calibri"/>
          <w:sz w:val="21"/>
        </w:rPr>
      </w:pPr>
      <w:r w:rsidRPr="00AB5E9B">
        <w:rPr>
          <w:rFonts w:ascii="Calibri" w:cs="Calibri"/>
          <w:sz w:val="21"/>
        </w:rPr>
        <w:lastRenderedPageBreak/>
        <w:t xml:space="preserve">Schlesinger, W. H. (2009). On the fate of anthropogenic nitrogen. </w:t>
      </w:r>
      <w:r w:rsidRPr="00AB5E9B">
        <w:rPr>
          <w:rFonts w:ascii="Calibri" w:cs="Calibri"/>
          <w:i/>
          <w:iCs/>
          <w:sz w:val="21"/>
        </w:rPr>
        <w:t>Proceedings of the National Academy of Sciences</w:t>
      </w:r>
      <w:r w:rsidRPr="00AB5E9B">
        <w:rPr>
          <w:rFonts w:ascii="Calibri" w:cs="Calibri"/>
          <w:sz w:val="21"/>
        </w:rPr>
        <w:t xml:space="preserve">, </w:t>
      </w:r>
      <w:r w:rsidRPr="00AB5E9B">
        <w:rPr>
          <w:rFonts w:ascii="Calibri" w:cs="Calibri"/>
          <w:i/>
          <w:iCs/>
          <w:sz w:val="21"/>
        </w:rPr>
        <w:t>106</w:t>
      </w:r>
      <w:r w:rsidRPr="00AB5E9B">
        <w:rPr>
          <w:rFonts w:ascii="Calibri" w:cs="Calibri"/>
          <w:sz w:val="21"/>
        </w:rPr>
        <w:t>(1), 203–208.</w:t>
      </w:r>
    </w:p>
    <w:p w14:paraId="640607B2" w14:textId="77777777" w:rsidR="00AB5E9B" w:rsidRPr="00AB5E9B" w:rsidRDefault="00AB5E9B" w:rsidP="00AB5E9B">
      <w:pPr>
        <w:pStyle w:val="Bibliography"/>
        <w:rPr>
          <w:rFonts w:ascii="Calibri" w:cs="Calibri"/>
          <w:sz w:val="21"/>
        </w:rPr>
      </w:pPr>
      <w:r w:rsidRPr="00AB5E9B">
        <w:rPr>
          <w:rFonts w:ascii="Calibri" w:cs="Calibri"/>
          <w:sz w:val="21"/>
        </w:rPr>
        <w:t xml:space="preserve">Schuerch, M., Spencer, T., Temmerman, S., Kirwan, M. L., Wolff, C., Lincke, D., McOwen, C. J., Pickering, M. D., Reef, R., &amp; Vafeidis, A. T. (2018). Future response of global coastal wetlands to sea-level rise. </w:t>
      </w:r>
      <w:r w:rsidRPr="00AB5E9B">
        <w:rPr>
          <w:rFonts w:ascii="Calibri" w:cs="Calibri"/>
          <w:i/>
          <w:iCs/>
          <w:sz w:val="21"/>
        </w:rPr>
        <w:t>Nature</w:t>
      </w:r>
      <w:r w:rsidRPr="00AB5E9B">
        <w:rPr>
          <w:rFonts w:ascii="Calibri" w:cs="Calibri"/>
          <w:sz w:val="21"/>
        </w:rPr>
        <w:t xml:space="preserve">, </w:t>
      </w:r>
      <w:r w:rsidRPr="00AB5E9B">
        <w:rPr>
          <w:rFonts w:ascii="Calibri" w:cs="Calibri"/>
          <w:i/>
          <w:iCs/>
          <w:sz w:val="21"/>
        </w:rPr>
        <w:t>561</w:t>
      </w:r>
      <w:r w:rsidRPr="00AB5E9B">
        <w:rPr>
          <w:rFonts w:ascii="Calibri" w:cs="Calibri"/>
          <w:sz w:val="21"/>
        </w:rPr>
        <w:t>(7722), 231–234.</w:t>
      </w:r>
    </w:p>
    <w:p w14:paraId="5662359E" w14:textId="77777777" w:rsidR="00AB5E9B" w:rsidRPr="00AB5E9B" w:rsidRDefault="00AB5E9B" w:rsidP="00AB5E9B">
      <w:pPr>
        <w:pStyle w:val="Bibliography"/>
        <w:rPr>
          <w:rFonts w:ascii="Calibri" w:cs="Calibri"/>
          <w:sz w:val="21"/>
        </w:rPr>
      </w:pPr>
      <w:r w:rsidRPr="00AB5E9B">
        <w:rPr>
          <w:rFonts w:ascii="Calibri" w:cs="Calibri"/>
          <w:sz w:val="21"/>
        </w:rPr>
        <w:t xml:space="preserve">Spencer, T., Schuerch, M., Nicholls, R. J., Hinkel, J., Lincke, D., Vafeidis, A. T., Reef, R., McFadden, L., &amp; Brown, S. (2016). Global coastal wetland change under sea-level rise and related stresses: The DIVA Wetland Change Model. </w:t>
      </w:r>
      <w:r w:rsidRPr="00AB5E9B">
        <w:rPr>
          <w:rFonts w:ascii="Calibri" w:cs="Calibri"/>
          <w:i/>
          <w:iCs/>
          <w:sz w:val="21"/>
        </w:rPr>
        <w:t>Global and Planetary Change</w:t>
      </w:r>
      <w:r w:rsidRPr="00AB5E9B">
        <w:rPr>
          <w:rFonts w:ascii="Calibri" w:cs="Calibri"/>
          <w:sz w:val="21"/>
        </w:rPr>
        <w:t xml:space="preserve">, </w:t>
      </w:r>
      <w:r w:rsidRPr="00AB5E9B">
        <w:rPr>
          <w:rFonts w:ascii="Calibri" w:cs="Calibri"/>
          <w:i/>
          <w:iCs/>
          <w:sz w:val="21"/>
        </w:rPr>
        <w:t>139</w:t>
      </w:r>
      <w:r w:rsidRPr="00AB5E9B">
        <w:rPr>
          <w:rFonts w:ascii="Calibri" w:cs="Calibri"/>
          <w:sz w:val="21"/>
        </w:rPr>
        <w:t>, 15–30.</w:t>
      </w:r>
    </w:p>
    <w:p w14:paraId="10AFD534" w14:textId="77777777" w:rsidR="00AB5E9B" w:rsidRPr="00AB5E9B" w:rsidRDefault="00AB5E9B" w:rsidP="00AB5E9B">
      <w:pPr>
        <w:pStyle w:val="Bibliography"/>
        <w:rPr>
          <w:rFonts w:ascii="Calibri" w:cs="Calibri"/>
          <w:sz w:val="21"/>
        </w:rPr>
      </w:pPr>
      <w:r w:rsidRPr="00AB5E9B">
        <w:rPr>
          <w:rFonts w:ascii="Calibri" w:cs="Calibri"/>
          <w:sz w:val="21"/>
        </w:rPr>
        <w:t xml:space="preserve">Spivak, A. C., Sanderman, J., Bowen, J. L., Canuel, E. A., &amp; Hopkinson, C. S. (2019). Global-change controls on soil-carbon accumulation and loss in coastal vegetated ecosystems. </w:t>
      </w:r>
      <w:r w:rsidRPr="00AB5E9B">
        <w:rPr>
          <w:rFonts w:ascii="Calibri" w:cs="Calibri"/>
          <w:i/>
          <w:iCs/>
          <w:sz w:val="21"/>
        </w:rPr>
        <w:t>Nature Geoscience</w:t>
      </w:r>
      <w:r w:rsidRPr="00AB5E9B">
        <w:rPr>
          <w:rFonts w:ascii="Calibri" w:cs="Calibri"/>
          <w:sz w:val="21"/>
        </w:rPr>
        <w:t xml:space="preserve">, </w:t>
      </w:r>
      <w:r w:rsidRPr="00AB5E9B">
        <w:rPr>
          <w:rFonts w:ascii="Calibri" w:cs="Calibri"/>
          <w:i/>
          <w:iCs/>
          <w:sz w:val="21"/>
        </w:rPr>
        <w:t>12</w:t>
      </w:r>
      <w:r w:rsidRPr="00AB5E9B">
        <w:rPr>
          <w:rFonts w:ascii="Calibri" w:cs="Calibri"/>
          <w:sz w:val="21"/>
        </w:rPr>
        <w:t>(9), 685–692.</w:t>
      </w:r>
    </w:p>
    <w:p w14:paraId="4492E775" w14:textId="77777777" w:rsidR="00AB5E9B" w:rsidRPr="00AB5E9B" w:rsidRDefault="00AB5E9B" w:rsidP="00AB5E9B">
      <w:pPr>
        <w:pStyle w:val="Bibliography"/>
        <w:rPr>
          <w:rFonts w:ascii="Calibri" w:cs="Calibri"/>
          <w:sz w:val="21"/>
        </w:rPr>
      </w:pPr>
      <w:r w:rsidRPr="00AB5E9B">
        <w:rPr>
          <w:rFonts w:ascii="Calibri" w:cs="Calibri"/>
          <w:sz w:val="21"/>
        </w:rPr>
        <w:t xml:space="preserve">Tang, J., Ye, S., Chen, X., Yang, H., Sun, X., Wang, F., Wen, Q., &amp; Chen, S. (2018). Coastal blue carbon: Concept, study method, and the application to ecological restoration. </w:t>
      </w:r>
      <w:r w:rsidRPr="00AB5E9B">
        <w:rPr>
          <w:rFonts w:ascii="Calibri" w:cs="Calibri"/>
          <w:i/>
          <w:iCs/>
          <w:sz w:val="21"/>
        </w:rPr>
        <w:t>Science China Earth Sciences</w:t>
      </w:r>
      <w:r w:rsidRPr="00AB5E9B">
        <w:rPr>
          <w:rFonts w:ascii="Calibri" w:cs="Calibri"/>
          <w:sz w:val="21"/>
        </w:rPr>
        <w:t xml:space="preserve">, </w:t>
      </w:r>
      <w:r w:rsidRPr="00AB5E9B">
        <w:rPr>
          <w:rFonts w:ascii="Calibri" w:cs="Calibri"/>
          <w:i/>
          <w:iCs/>
          <w:sz w:val="21"/>
        </w:rPr>
        <w:t>61</w:t>
      </w:r>
      <w:r w:rsidRPr="00AB5E9B">
        <w:rPr>
          <w:rFonts w:ascii="Calibri" w:cs="Calibri"/>
          <w:sz w:val="21"/>
        </w:rPr>
        <w:t>, 637–646.</w:t>
      </w:r>
    </w:p>
    <w:p w14:paraId="52C65CDA" w14:textId="77777777" w:rsidR="00AB5E9B" w:rsidRPr="00AB5E9B" w:rsidRDefault="00AB5E9B" w:rsidP="00AB5E9B">
      <w:pPr>
        <w:pStyle w:val="Bibliography"/>
        <w:rPr>
          <w:rFonts w:ascii="Calibri" w:cs="Calibri"/>
          <w:sz w:val="21"/>
        </w:rPr>
      </w:pPr>
      <w:r w:rsidRPr="00AB5E9B">
        <w:rPr>
          <w:rFonts w:ascii="Calibri" w:cs="Calibri"/>
          <w:sz w:val="21"/>
        </w:rPr>
        <w:t xml:space="preserve">Tobias, C., &amp; Neubauer, S. C. (2019). Salt marsh biogeochemistry—An overview. </w:t>
      </w:r>
      <w:r w:rsidRPr="00AB5E9B">
        <w:rPr>
          <w:rFonts w:ascii="Calibri" w:cs="Calibri"/>
          <w:i/>
          <w:iCs/>
          <w:sz w:val="21"/>
        </w:rPr>
        <w:t>Coastal Wetlands</w:t>
      </w:r>
      <w:r w:rsidRPr="00AB5E9B">
        <w:rPr>
          <w:rFonts w:ascii="Calibri" w:cs="Calibri"/>
          <w:sz w:val="21"/>
        </w:rPr>
        <w:t>, 539–596.</w:t>
      </w:r>
    </w:p>
    <w:p w14:paraId="1EE4FFDF" w14:textId="77777777" w:rsidR="00AB5E9B" w:rsidRPr="00AB5E9B" w:rsidRDefault="00AB5E9B" w:rsidP="00AB5E9B">
      <w:pPr>
        <w:pStyle w:val="Bibliography"/>
        <w:rPr>
          <w:rFonts w:ascii="Calibri" w:cs="Calibri"/>
          <w:sz w:val="21"/>
        </w:rPr>
      </w:pPr>
      <w:r w:rsidRPr="00AB5E9B">
        <w:rPr>
          <w:rFonts w:ascii="Calibri" w:cs="Calibri"/>
          <w:sz w:val="21"/>
        </w:rPr>
        <w:t xml:space="preserve">Twilley, R. R., &amp; Rivera-Monroy, V. H. (2009). Ecogeomorphic models of nutrient biogeochemistry for mangrove wetlands. </w:t>
      </w:r>
      <w:r w:rsidRPr="00AB5E9B">
        <w:rPr>
          <w:rFonts w:ascii="Calibri" w:cs="Calibri"/>
          <w:i/>
          <w:iCs/>
          <w:sz w:val="21"/>
        </w:rPr>
        <w:t>Coastal Wetlands: An Integrated Ecosystem Approach</w:t>
      </w:r>
      <w:r w:rsidRPr="00AB5E9B">
        <w:rPr>
          <w:rFonts w:ascii="Calibri" w:cs="Calibri"/>
          <w:sz w:val="21"/>
        </w:rPr>
        <w:t xml:space="preserve">, </w:t>
      </w:r>
      <w:r w:rsidRPr="00AB5E9B">
        <w:rPr>
          <w:rFonts w:ascii="Calibri" w:cs="Calibri"/>
          <w:i/>
          <w:iCs/>
          <w:sz w:val="21"/>
        </w:rPr>
        <w:t>1</w:t>
      </w:r>
      <w:r w:rsidRPr="00AB5E9B">
        <w:rPr>
          <w:rFonts w:ascii="Calibri" w:cs="Calibri"/>
          <w:sz w:val="21"/>
        </w:rPr>
        <w:t>, 641–684.</w:t>
      </w:r>
    </w:p>
    <w:p w14:paraId="5238DE56" w14:textId="77777777" w:rsidR="00AB5E9B" w:rsidRPr="00AB5E9B" w:rsidRDefault="00AB5E9B" w:rsidP="00AB5E9B">
      <w:pPr>
        <w:pStyle w:val="Bibliography"/>
        <w:rPr>
          <w:rFonts w:ascii="Calibri" w:cs="Calibri"/>
          <w:sz w:val="21"/>
        </w:rPr>
      </w:pPr>
      <w:r w:rsidRPr="00AB5E9B">
        <w:rPr>
          <w:rFonts w:ascii="Calibri" w:cs="Calibri"/>
          <w:sz w:val="21"/>
        </w:rPr>
        <w:t xml:space="preserve">Valiela, I., &amp; Teal, J. M. (1979). NITROGEN BUDGET OF A SALT-MARSH ECOSYSTEM. </w:t>
      </w:r>
      <w:r w:rsidRPr="00AB5E9B">
        <w:rPr>
          <w:rFonts w:ascii="Calibri" w:cs="Calibri"/>
          <w:i/>
          <w:iCs/>
          <w:sz w:val="21"/>
        </w:rPr>
        <w:t>Nature</w:t>
      </w:r>
      <w:r w:rsidRPr="00AB5E9B">
        <w:rPr>
          <w:rFonts w:ascii="Calibri" w:cs="Calibri"/>
          <w:sz w:val="21"/>
        </w:rPr>
        <w:t xml:space="preserve">, </w:t>
      </w:r>
      <w:r w:rsidRPr="00AB5E9B">
        <w:rPr>
          <w:rFonts w:ascii="Calibri" w:cs="Calibri"/>
          <w:i/>
          <w:iCs/>
          <w:sz w:val="21"/>
        </w:rPr>
        <w:t>280</w:t>
      </w:r>
      <w:r w:rsidRPr="00AB5E9B">
        <w:rPr>
          <w:rFonts w:ascii="Calibri" w:cs="Calibri"/>
          <w:sz w:val="21"/>
        </w:rPr>
        <w:t>(5724), 652–656. https://doi.org/10.1038/280652a0</w:t>
      </w:r>
    </w:p>
    <w:p w14:paraId="6AB6584A" w14:textId="77777777" w:rsidR="00AB5E9B" w:rsidRPr="00AB5E9B" w:rsidRDefault="00AB5E9B" w:rsidP="00AB5E9B">
      <w:pPr>
        <w:pStyle w:val="Bibliography"/>
        <w:rPr>
          <w:rFonts w:ascii="Calibri" w:cs="Calibri"/>
          <w:sz w:val="21"/>
        </w:rPr>
      </w:pPr>
      <w:r w:rsidRPr="00AB5E9B">
        <w:rPr>
          <w:rFonts w:ascii="Calibri" w:cs="Calibri"/>
          <w:sz w:val="21"/>
        </w:rPr>
        <w:t xml:space="preserve">Voss, M., Bange, H. W., Dippner, J. W., Middelburg, J. J., Montoya, J. P., &amp; Ward, B. (2013). The marine nitrogen cycle: Recent discoveries, uncertainties and the potential relevance of climate change. </w:t>
      </w:r>
      <w:r w:rsidRPr="00AB5E9B">
        <w:rPr>
          <w:rFonts w:ascii="Calibri" w:cs="Calibri"/>
          <w:i/>
          <w:iCs/>
          <w:sz w:val="21"/>
        </w:rPr>
        <w:t>Philosophical Transactions of the Royal Society B: Biological Sciences</w:t>
      </w:r>
      <w:r w:rsidRPr="00AB5E9B">
        <w:rPr>
          <w:rFonts w:ascii="Calibri" w:cs="Calibri"/>
          <w:sz w:val="21"/>
        </w:rPr>
        <w:t xml:space="preserve">, </w:t>
      </w:r>
      <w:r w:rsidRPr="00AB5E9B">
        <w:rPr>
          <w:rFonts w:ascii="Calibri" w:cs="Calibri"/>
          <w:i/>
          <w:iCs/>
          <w:sz w:val="21"/>
        </w:rPr>
        <w:t>368</w:t>
      </w:r>
      <w:r w:rsidRPr="00AB5E9B">
        <w:rPr>
          <w:rFonts w:ascii="Calibri" w:cs="Calibri"/>
          <w:sz w:val="21"/>
        </w:rPr>
        <w:t>(1621), 20130121. https://doi.org/10.1098/rstb.2013.0121</w:t>
      </w:r>
    </w:p>
    <w:p w14:paraId="706600EC" w14:textId="77777777" w:rsidR="00AB5E9B" w:rsidRPr="00AB5E9B" w:rsidRDefault="00AB5E9B" w:rsidP="00AB5E9B">
      <w:pPr>
        <w:pStyle w:val="Bibliography"/>
        <w:rPr>
          <w:rFonts w:ascii="Calibri" w:cs="Calibri"/>
          <w:sz w:val="21"/>
        </w:rPr>
      </w:pPr>
      <w:r w:rsidRPr="00235533">
        <w:rPr>
          <w:rFonts w:ascii="Calibri"/>
          <w:sz w:val="21"/>
          <w:lang w:val="de-AT"/>
          <w:rPrChange w:id="226" w:author="Tania L.G. Maxwell" w:date="2024-02-02T07:57:00Z">
            <w:rPr>
              <w:rFonts w:ascii="Calibri" w:cs="Calibri"/>
              <w:sz w:val="21"/>
            </w:rPr>
          </w:rPrChange>
        </w:rPr>
        <w:lastRenderedPageBreak/>
        <w:t xml:space="preserve">Wang, F., Sanders, C. J., Santos, I. R., Tang, J., Schuerch, M., Kirwan, M. L., Kopp, R. E., Zhu, K., Li, X., &amp; Yuan, J. (2021). </w:t>
      </w:r>
      <w:r w:rsidRPr="00AB5E9B">
        <w:rPr>
          <w:rFonts w:ascii="Calibri" w:cs="Calibri"/>
          <w:sz w:val="21"/>
        </w:rPr>
        <w:t xml:space="preserve">Global blue carbon accumulation in tidal wetlands increases with climate change. </w:t>
      </w:r>
      <w:r w:rsidRPr="00AB5E9B">
        <w:rPr>
          <w:rFonts w:ascii="Calibri" w:cs="Calibri"/>
          <w:i/>
          <w:iCs/>
          <w:sz w:val="21"/>
        </w:rPr>
        <w:t>National Science Review</w:t>
      </w:r>
      <w:r w:rsidRPr="00AB5E9B">
        <w:rPr>
          <w:rFonts w:ascii="Calibri" w:cs="Calibri"/>
          <w:sz w:val="21"/>
        </w:rPr>
        <w:t xml:space="preserve">, </w:t>
      </w:r>
      <w:r w:rsidRPr="00AB5E9B">
        <w:rPr>
          <w:rFonts w:ascii="Calibri" w:cs="Calibri"/>
          <w:i/>
          <w:iCs/>
          <w:sz w:val="21"/>
        </w:rPr>
        <w:t>8</w:t>
      </w:r>
      <w:r w:rsidRPr="00AB5E9B">
        <w:rPr>
          <w:rFonts w:ascii="Calibri" w:cs="Calibri"/>
          <w:sz w:val="21"/>
        </w:rPr>
        <w:t>(9), nwaa296.</w:t>
      </w:r>
    </w:p>
    <w:p w14:paraId="143E491C" w14:textId="77777777" w:rsidR="00AB5E9B" w:rsidRPr="00AB5E9B" w:rsidRDefault="00AB5E9B" w:rsidP="00AB5E9B">
      <w:pPr>
        <w:pStyle w:val="Bibliography"/>
        <w:rPr>
          <w:rFonts w:ascii="Calibri" w:cs="Calibri"/>
          <w:sz w:val="21"/>
        </w:rPr>
      </w:pPr>
      <w:r w:rsidRPr="00AB5E9B">
        <w:rPr>
          <w:rFonts w:ascii="Calibri" w:cs="Calibri"/>
          <w:sz w:val="21"/>
        </w:rPr>
        <w:t xml:space="preserve">Wang, M., Hu, C., Barnes, B. B., Mitchum, G., Lapointe, B., &amp; Montoya, J. P. (2019). The great Atlantic </w:t>
      </w:r>
      <w:r w:rsidRPr="00AB5E9B">
        <w:rPr>
          <w:rFonts w:ascii="Calibri" w:cs="Calibri"/>
          <w:i/>
          <w:iCs/>
          <w:sz w:val="21"/>
        </w:rPr>
        <w:t>Sargassum</w:t>
      </w:r>
      <w:r w:rsidRPr="00AB5E9B">
        <w:rPr>
          <w:rFonts w:ascii="Calibri" w:cs="Calibri"/>
          <w:sz w:val="21"/>
        </w:rPr>
        <w:t xml:space="preserve"> belt. </w:t>
      </w:r>
      <w:r w:rsidRPr="00AB5E9B">
        <w:rPr>
          <w:rFonts w:ascii="Calibri" w:cs="Calibri"/>
          <w:i/>
          <w:iCs/>
          <w:sz w:val="21"/>
        </w:rPr>
        <w:t>Science</w:t>
      </w:r>
      <w:r w:rsidRPr="00AB5E9B">
        <w:rPr>
          <w:rFonts w:ascii="Calibri" w:cs="Calibri"/>
          <w:sz w:val="21"/>
        </w:rPr>
        <w:t xml:space="preserve">, </w:t>
      </w:r>
      <w:r w:rsidRPr="00AB5E9B">
        <w:rPr>
          <w:rFonts w:ascii="Calibri" w:cs="Calibri"/>
          <w:i/>
          <w:iCs/>
          <w:sz w:val="21"/>
        </w:rPr>
        <w:t>365</w:t>
      </w:r>
      <w:r w:rsidRPr="00AB5E9B">
        <w:rPr>
          <w:rFonts w:ascii="Calibri" w:cs="Calibri"/>
          <w:sz w:val="21"/>
        </w:rPr>
        <w:t>(6448), 83–87. https://doi.org/10.1126/science.aaw7912</w:t>
      </w:r>
    </w:p>
    <w:p w14:paraId="58526B48" w14:textId="18C95B93" w:rsidR="00702EFF" w:rsidRPr="005E48E6" w:rsidRDefault="00130BED" w:rsidP="005E48E6">
      <w:pPr>
        <w:rPr>
          <w:rFonts w:ascii="Avenir Book" w:hAnsi="Avenir Book" w:cs="Arial"/>
          <w:sz w:val="21"/>
          <w:szCs w:val="21"/>
        </w:rPr>
      </w:pPr>
      <w:r w:rsidRPr="00A505E6">
        <w:rPr>
          <w:rFonts w:ascii="Avenir Book" w:hAnsi="Avenir Book" w:cs="Arial"/>
          <w:sz w:val="21"/>
          <w:szCs w:val="21"/>
        </w:rPr>
        <w:fldChar w:fldCharType="end"/>
      </w:r>
    </w:p>
    <w:sectPr w:rsidR="00702EFF" w:rsidRPr="005E48E6" w:rsidSect="0085517E">
      <w:headerReference w:type="default" r:id="rId32"/>
      <w:footerReference w:type="default" r:id="rId3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Krauss, Ken W" w:date="2024-01-15T16:35:00Z" w:initials="KKW">
    <w:p w14:paraId="00B063AE" w14:textId="77777777" w:rsidR="000806C6" w:rsidRDefault="00B84FC4" w:rsidP="00D95CA7">
      <w:pPr>
        <w:pStyle w:val="CommentText"/>
      </w:pPr>
      <w:r>
        <w:rPr>
          <w:rStyle w:val="CommentReference"/>
        </w:rPr>
        <w:annotationRef/>
      </w:r>
      <w:r w:rsidR="000806C6">
        <w:rPr>
          <w:color w:val="000000"/>
          <w:highlight w:val="white"/>
        </w:rPr>
        <w:t>Another thing to consider is that C burial data are mostly gained from cores, which is the primary focus for this analysis. However, I've often wondered how SET data might be used on a larger scale for determining shorter-term N and P burial as compared to longer-term burial as revealed by cores. These processes would represent different time periods, of course, but that would be the point. Could speak to mechanisms inherent to the soil N storage story. We applied this SET-based approach for C and N in the attached book chapter (Cormier et al., 2022), dove-tailing off of an analysis that Cath Lovelock applied to C burial using SETs in 2014.</w:t>
      </w:r>
      <w:r w:rsidR="000806C6">
        <w:t xml:space="preserve"> </w:t>
      </w:r>
    </w:p>
  </w:comment>
  <w:comment w:id="1" w:author="Canty, Steven" w:date="2024-01-22T11:05:00Z" w:initials="SC">
    <w:p w14:paraId="3FC049A4" w14:textId="7E876AF7" w:rsidR="0031432A" w:rsidRDefault="0031432A">
      <w:pPr>
        <w:pStyle w:val="CommentText"/>
      </w:pPr>
      <w:r>
        <w:rPr>
          <w:rStyle w:val="CommentReference"/>
        </w:rPr>
        <w:annotationRef/>
      </w:r>
      <w:r>
        <w:t>For me not sure this is the correct term – mean unknown and potentially disorderly, but we then quantify and suggest that there is a pretty consistent relationship within habitats,</w:t>
      </w:r>
    </w:p>
  </w:comment>
  <w:comment w:id="3" w:author="Krauss, Ken W" w:date="2024-01-15T16:40:00Z" w:initials="KKW">
    <w:p w14:paraId="154E01BD" w14:textId="77777777" w:rsidR="000806C6" w:rsidRDefault="00224AA6" w:rsidP="00D279A0">
      <w:pPr>
        <w:pStyle w:val="CommentText"/>
      </w:pPr>
      <w:r>
        <w:rPr>
          <w:rStyle w:val="CommentReference"/>
        </w:rPr>
        <w:annotationRef/>
      </w:r>
      <w:r w:rsidR="000806C6">
        <w:t xml:space="preserve">SETs would likely indicate higher rates such that the difference could be suggestive of process. I.e., burial is X based on core data, but using SET data, Y percentage of that is mineralized by processes acting upon a soil depth of Z (Z = average depth of SET records used). </w:t>
      </w:r>
    </w:p>
  </w:comment>
  <w:comment w:id="4" w:author="Josh Breithaupt" w:date="2024-01-26T16:01:00Z" w:initials="JB">
    <w:p w14:paraId="21F29DF5" w14:textId="77777777" w:rsidR="00AF3220" w:rsidRDefault="00AF3220">
      <w:pPr>
        <w:pStyle w:val="CommentText"/>
      </w:pPr>
      <w:r>
        <w:rPr>
          <w:rStyle w:val="CommentReference"/>
        </w:rPr>
        <w:annotationRef/>
      </w:r>
      <w:r>
        <w:t>This is a cool and important point and should be documented with references in the paper. I've seen a lot of numbers for N burial rates in the global or marine budgets. Gruber and Galloway estimated 25 TG/</w:t>
      </w:r>
      <w:proofErr w:type="spellStart"/>
      <w:r>
        <w:t>yr</w:t>
      </w:r>
      <w:proofErr w:type="spellEnd"/>
      <w:r>
        <w:t xml:space="preserve"> for the whole ocean and Voss et al. 2013 estimate 22 </w:t>
      </w:r>
      <w:proofErr w:type="spellStart"/>
      <w:r>
        <w:t>Tg</w:t>
      </w:r>
      <w:proofErr w:type="spellEnd"/>
      <w:r>
        <w:t xml:space="preserve">/year for the "proximal ocean" which includes estuaries and lagoons.  </w:t>
      </w:r>
    </w:p>
    <w:p w14:paraId="3366C408" w14:textId="77777777" w:rsidR="00AF3220" w:rsidRDefault="00AF3220" w:rsidP="00081515">
      <w:pPr>
        <w:pStyle w:val="CommentText"/>
      </w:pPr>
      <w:r>
        <w:t xml:space="preserve">Using either of these numbers, the 2.7 </w:t>
      </w:r>
      <w:proofErr w:type="spellStart"/>
      <w:r>
        <w:t>Tg</w:t>
      </w:r>
      <w:proofErr w:type="spellEnd"/>
      <w:r>
        <w:t>/year estimated for coastal wetlands represents ~12% of coastal zone N burial or 11% of total marine burial.</w:t>
      </w:r>
    </w:p>
  </w:comment>
  <w:comment w:id="5" w:author="Josh Breithaupt" w:date="2024-01-26T16:05:00Z" w:initials="JB">
    <w:p w14:paraId="5EB6704A" w14:textId="77777777" w:rsidR="00BD6590" w:rsidRDefault="00BD6590" w:rsidP="0077698F">
      <w:pPr>
        <w:pStyle w:val="CommentText"/>
      </w:pPr>
      <w:r>
        <w:rPr>
          <w:rStyle w:val="CommentReference"/>
        </w:rPr>
        <w:annotationRef/>
      </w:r>
      <w:r>
        <w:t xml:space="preserve">A secondary question that follows this comparison is that of "additionality" - how much do the wetlands retain N that would otherwise be buried in the coastal zone. I was interested to see the mudflat data in Fig. S2. It would be interesting to document how much of a net benefit the wetlands provide compared to unvegetated mudflats and estuarine benthic sediments. </w:t>
      </w:r>
    </w:p>
  </w:comment>
  <w:comment w:id="6" w:author="Canty, Steven [2]" w:date="2024-01-24T14:43:00Z" w:initials="CS">
    <w:p w14:paraId="2ECCA8C4" w14:textId="66677BB1" w:rsidR="00FB5DFC" w:rsidRDefault="00FB5DFC">
      <w:pPr>
        <w:pStyle w:val="CommentText"/>
      </w:pPr>
      <w:r>
        <w:rPr>
          <w:rStyle w:val="CommentReference"/>
        </w:rPr>
        <w:annotationRef/>
      </w:r>
      <w:r w:rsidR="001F51CD">
        <w:t>up to 9</w:t>
      </w:r>
      <w:r w:rsidR="00D16F5D">
        <w:t xml:space="preserve">.0 </w:t>
      </w:r>
      <w:proofErr w:type="spellStart"/>
      <w:r w:rsidR="00D16F5D">
        <w:t>tg</w:t>
      </w:r>
      <w:proofErr w:type="spellEnd"/>
      <w:r w:rsidR="00D16F5D">
        <w:t xml:space="preserve"> N yr-1.</w:t>
      </w:r>
    </w:p>
  </w:comment>
  <w:comment w:id="9" w:author="Krauss, Ken W" w:date="2024-01-15T16:42:00Z" w:initials="KKW">
    <w:p w14:paraId="015CA196" w14:textId="028835E0" w:rsidR="00224AA6" w:rsidRDefault="00224AA6" w:rsidP="00526AD5">
      <w:pPr>
        <w:pStyle w:val="CommentText"/>
      </w:pPr>
      <w:r>
        <w:rPr>
          <w:rStyle w:val="CommentReference"/>
        </w:rPr>
        <w:annotationRef/>
      </w:r>
      <w:r>
        <w:t>And through natural surface processes before N burial is committed to deeper layers where immobilization is higher.</w:t>
      </w:r>
    </w:p>
  </w:comment>
  <w:comment w:id="10" w:author="Krauss, Ken W" w:date="2024-01-15T16:44:00Z" w:initials="KKW">
    <w:p w14:paraId="69230639" w14:textId="77777777" w:rsidR="000806C6" w:rsidRDefault="00224AA6" w:rsidP="007F3B0F">
      <w:pPr>
        <w:pStyle w:val="CommentText"/>
      </w:pPr>
      <w:r>
        <w:rPr>
          <w:rStyle w:val="CommentReference"/>
        </w:rPr>
        <w:annotationRef/>
      </w:r>
      <w:r w:rsidR="000806C6">
        <w:t>Also, how about the idea that we need to focus beyond just blue C. Carbon, N, P, and water cycles are inherently linked; C-to-N is most studied, but when folks think of blue C burial, wetland value of burying N and P should also come to mind. [I also argue water usage, which is a lower per unit area in BC wetlands for each C unit sequestered, but that is a different train…]</w:t>
      </w:r>
    </w:p>
  </w:comment>
  <w:comment w:id="11" w:author="Canty, Steven [2]" w:date="2024-01-24T14:45:00Z" w:initials="CS">
    <w:p w14:paraId="44BC48A0" w14:textId="77777777" w:rsidR="00FB5DFC" w:rsidRDefault="00FB5DFC">
      <w:pPr>
        <w:pStyle w:val="CommentText"/>
      </w:pPr>
      <w:r>
        <w:rPr>
          <w:rStyle w:val="CommentReference"/>
        </w:rPr>
        <w:annotationRef/>
      </w:r>
      <w:r>
        <w:t xml:space="preserve">Can we provide an example of why? </w:t>
      </w:r>
    </w:p>
  </w:comment>
  <w:comment w:id="14" w:author="Canty, Steven" w:date="2024-01-22T11:09:00Z" w:initials="SC">
    <w:p w14:paraId="66010C05" w14:textId="779CA4D5" w:rsidR="0031432A" w:rsidRDefault="0031432A">
      <w:pPr>
        <w:pStyle w:val="CommentText"/>
      </w:pPr>
      <w:r>
        <w:rPr>
          <w:rStyle w:val="CommentReference"/>
        </w:rPr>
        <w:annotationRef/>
      </w:r>
      <w:r>
        <w:t>This may need a reference</w:t>
      </w:r>
    </w:p>
  </w:comment>
  <w:comment w:id="15" w:author="Rovai, Andre S ERDC-RDE-EL-MS CIV" w:date="2024-01-21T19:14:00Z" w:initials="RASEREMC">
    <w:p w14:paraId="0BEA97EE" w14:textId="5A85F45B" w:rsidR="00BA55A6" w:rsidRDefault="00BA55A6">
      <w:pPr>
        <w:pStyle w:val="CommentText"/>
      </w:pPr>
      <w:r>
        <w:rPr>
          <w:rStyle w:val="CommentReference"/>
        </w:rPr>
        <w:annotationRef/>
      </w:r>
      <w:r>
        <w:t>This sentence feels a bit disconnected here, and sort of repeats the next paragraphs first statement. Maybe deleted it or save to use later?</w:t>
      </w:r>
    </w:p>
  </w:comment>
  <w:comment w:id="16" w:author="Josh Breithaupt" w:date="2024-01-26T16:08:00Z" w:initials="JB">
    <w:p w14:paraId="6931FEDD" w14:textId="77777777" w:rsidR="00620ED3" w:rsidRDefault="00620ED3" w:rsidP="0064013E">
      <w:pPr>
        <w:pStyle w:val="CommentText"/>
      </w:pPr>
      <w:r>
        <w:rPr>
          <w:rStyle w:val="CommentReference"/>
        </w:rPr>
        <w:annotationRef/>
      </w:r>
      <w:r>
        <w:t>I think this is what you mean here, but correct me if I'm wrong</w:t>
      </w:r>
    </w:p>
  </w:comment>
  <w:comment w:id="26" w:author="Canty, Steven" w:date="2024-01-22T11:11:00Z" w:initials="SC">
    <w:p w14:paraId="374D3249" w14:textId="2A296127" w:rsidR="0031432A" w:rsidRDefault="0031432A">
      <w:pPr>
        <w:pStyle w:val="CommentText"/>
      </w:pPr>
      <w:r>
        <w:rPr>
          <w:rStyle w:val="CommentReference"/>
        </w:rPr>
        <w:annotationRef/>
      </w:r>
      <w:r>
        <w:t>Unless this is the format of the journal?</w:t>
      </w:r>
    </w:p>
  </w:comment>
  <w:comment w:id="36" w:author="Krauss, Ken W" w:date="2024-01-16T07:49:00Z" w:initials="KKW">
    <w:p w14:paraId="10E5D39B" w14:textId="013FE6BC" w:rsidR="000806C6" w:rsidRDefault="004C1637" w:rsidP="00AE3263">
      <w:pPr>
        <w:pStyle w:val="CommentText"/>
      </w:pPr>
      <w:r>
        <w:rPr>
          <w:rStyle w:val="CommentReference"/>
        </w:rPr>
        <w:annotationRef/>
      </w:r>
      <w:r w:rsidR="000806C6">
        <w:t>Did the Morris paper link C build-up directly to SLR, or to nutrient amendment? I would differentiate if so. As far as I know, the Rogers et al. paper was the first to link SLR to capacity for C build-up.</w:t>
      </w:r>
    </w:p>
  </w:comment>
  <w:comment w:id="38" w:author="Canty, Steven" w:date="2024-01-22T11:19:00Z" w:initials="SC">
    <w:p w14:paraId="73B85A2F" w14:textId="7977EEE7" w:rsidR="00CA6211" w:rsidRDefault="00CA6211">
      <w:pPr>
        <w:pStyle w:val="CommentText"/>
      </w:pPr>
      <w:r>
        <w:rPr>
          <w:rStyle w:val="CommentReference"/>
        </w:rPr>
        <w:annotationRef/>
      </w:r>
      <w:r>
        <w:t>Is this natural climate solutions?</w:t>
      </w:r>
    </w:p>
  </w:comment>
  <w:comment w:id="39" w:author="Rovai, Andre S ERDC-RDE-EL-MS CIV" w:date="2024-01-21T19:29:00Z" w:initials="RASEREMC">
    <w:p w14:paraId="7E7D6E1A" w14:textId="77777777" w:rsidR="005F096D" w:rsidRDefault="005F096D">
      <w:pPr>
        <w:pStyle w:val="CommentText"/>
      </w:pPr>
      <w:r>
        <w:rPr>
          <w:rStyle w:val="CommentReference"/>
        </w:rPr>
        <w:annotationRef/>
      </w:r>
      <w:r>
        <w:t>Could cite here as well:</w:t>
      </w:r>
    </w:p>
    <w:p w14:paraId="40278076" w14:textId="77777777" w:rsidR="005F096D" w:rsidRDefault="005F096D">
      <w:pPr>
        <w:pStyle w:val="CommentText"/>
      </w:pPr>
    </w:p>
    <w:p w14:paraId="36F6C8B2" w14:textId="524FCA3D" w:rsidR="005F096D" w:rsidRDefault="005F096D">
      <w:pPr>
        <w:pStyle w:val="CommentText"/>
        <w:rPr>
          <w:rFonts w:ascii="Segoe UI" w:hAnsi="Segoe UI" w:cs="Segoe UI"/>
          <w:color w:val="222222"/>
          <w:shd w:val="clear" w:color="auto" w:fill="FFFFFF"/>
        </w:rPr>
      </w:pPr>
      <w:r>
        <w:t xml:space="preserve">Tania’s paper: </w:t>
      </w:r>
      <w:r>
        <w:rPr>
          <w:rFonts w:ascii="Segoe UI" w:hAnsi="Segoe UI" w:cs="Segoe UI"/>
          <w:color w:val="222222"/>
          <w:shd w:val="clear" w:color="auto" w:fill="FFFFFF"/>
        </w:rPr>
        <w:t xml:space="preserve">Maxwell, T.L., </w:t>
      </w:r>
      <w:proofErr w:type="spellStart"/>
      <w:r>
        <w:rPr>
          <w:rFonts w:ascii="Segoe UI" w:hAnsi="Segoe UI" w:cs="Segoe UI"/>
          <w:color w:val="222222"/>
          <w:shd w:val="clear" w:color="auto" w:fill="FFFFFF"/>
        </w:rPr>
        <w:t>Rovai</w:t>
      </w:r>
      <w:proofErr w:type="spellEnd"/>
      <w:r>
        <w:rPr>
          <w:rFonts w:ascii="Segoe UI" w:hAnsi="Segoe UI" w:cs="Segoe UI"/>
          <w:color w:val="222222"/>
          <w:shd w:val="clear" w:color="auto" w:fill="FFFFFF"/>
        </w:rPr>
        <w:t xml:space="preserve">, A.S., </w:t>
      </w:r>
      <w:proofErr w:type="spellStart"/>
      <w:r>
        <w:rPr>
          <w:rFonts w:ascii="Segoe UI" w:hAnsi="Segoe UI" w:cs="Segoe UI"/>
          <w:color w:val="222222"/>
          <w:shd w:val="clear" w:color="auto" w:fill="FFFFFF"/>
        </w:rPr>
        <w:t>Adame</w:t>
      </w:r>
      <w:proofErr w:type="spellEnd"/>
      <w:r>
        <w:rPr>
          <w:rFonts w:ascii="Segoe UI" w:hAnsi="Segoe UI" w:cs="Segoe UI"/>
          <w:color w:val="222222"/>
          <w:shd w:val="clear" w:color="auto" w:fill="FFFFFF"/>
        </w:rPr>
        <w:t>, M.F.</w:t>
      </w:r>
      <w:r>
        <w:rPr>
          <w:rStyle w:val="apple-converted-space"/>
          <w:rFonts w:ascii="Segoe UI" w:hAnsi="Segoe UI" w:cs="Segoe UI"/>
          <w:color w:val="222222"/>
          <w:shd w:val="clear" w:color="auto" w:fill="FFFFFF"/>
        </w:rPr>
        <w:t> </w:t>
      </w:r>
      <w:r>
        <w:rPr>
          <w:rFonts w:ascii="Segoe UI" w:hAnsi="Segoe UI" w:cs="Segoe UI"/>
          <w:i/>
          <w:iCs/>
          <w:color w:val="222222"/>
        </w:rPr>
        <w:t>et al.</w:t>
      </w:r>
      <w:r>
        <w:rPr>
          <w:rStyle w:val="apple-converted-space"/>
          <w:rFonts w:ascii="Segoe UI" w:hAnsi="Segoe UI" w:cs="Segoe UI"/>
          <w:color w:val="222222"/>
          <w:shd w:val="clear" w:color="auto" w:fill="FFFFFF"/>
        </w:rPr>
        <w:t> </w:t>
      </w:r>
      <w:r>
        <w:rPr>
          <w:rFonts w:ascii="Segoe UI" w:hAnsi="Segoe UI" w:cs="Segoe UI"/>
          <w:color w:val="222222"/>
          <w:shd w:val="clear" w:color="auto" w:fill="FFFFFF"/>
        </w:rPr>
        <w:t>Global dataset of soil organic carbon in tidal marshes.</w:t>
      </w:r>
      <w:r>
        <w:rPr>
          <w:rStyle w:val="apple-converted-space"/>
          <w:rFonts w:ascii="Segoe UI" w:hAnsi="Segoe UI" w:cs="Segoe UI"/>
          <w:color w:val="222222"/>
          <w:shd w:val="clear" w:color="auto" w:fill="FFFFFF"/>
        </w:rPr>
        <w:t> </w:t>
      </w:r>
      <w:r>
        <w:rPr>
          <w:rFonts w:ascii="Segoe UI" w:hAnsi="Segoe UI" w:cs="Segoe UI"/>
          <w:i/>
          <w:iCs/>
          <w:color w:val="222222"/>
        </w:rPr>
        <w:t>Sci Data</w:t>
      </w:r>
      <w:r>
        <w:rPr>
          <w:rStyle w:val="apple-converted-space"/>
          <w:rFonts w:ascii="Segoe UI" w:hAnsi="Segoe UI" w:cs="Segoe UI"/>
          <w:color w:val="222222"/>
          <w:shd w:val="clear" w:color="auto" w:fill="FFFFFF"/>
        </w:rPr>
        <w:t> </w:t>
      </w:r>
      <w:r>
        <w:rPr>
          <w:rFonts w:ascii="Segoe UI" w:hAnsi="Segoe UI" w:cs="Segoe UI"/>
          <w:b/>
          <w:bCs/>
          <w:color w:val="222222"/>
        </w:rPr>
        <w:t>10</w:t>
      </w:r>
      <w:r>
        <w:rPr>
          <w:rFonts w:ascii="Segoe UI" w:hAnsi="Segoe UI" w:cs="Segoe UI"/>
          <w:color w:val="222222"/>
          <w:shd w:val="clear" w:color="auto" w:fill="FFFFFF"/>
        </w:rPr>
        <w:t xml:space="preserve">, 797 (2023). </w:t>
      </w:r>
      <w:hyperlink r:id="rId1" w:history="1">
        <w:r w:rsidRPr="002007ED">
          <w:rPr>
            <w:rStyle w:val="Hyperlink"/>
            <w:rFonts w:ascii="Segoe UI" w:hAnsi="Segoe UI" w:cs="Segoe UI"/>
            <w:shd w:val="clear" w:color="auto" w:fill="FFFFFF"/>
          </w:rPr>
          <w:t>https://doi.org/10.1038/s41597-023-02633-x</w:t>
        </w:r>
      </w:hyperlink>
    </w:p>
    <w:p w14:paraId="6862B25D" w14:textId="77777777" w:rsidR="005F096D" w:rsidRDefault="005F096D">
      <w:pPr>
        <w:pStyle w:val="CommentText"/>
        <w:rPr>
          <w:rFonts w:ascii="Segoe UI" w:hAnsi="Segoe UI" w:cs="Segoe UI"/>
          <w:color w:val="222222"/>
          <w:shd w:val="clear" w:color="auto" w:fill="FFFFFF"/>
        </w:rPr>
      </w:pPr>
    </w:p>
    <w:p w14:paraId="21C12198" w14:textId="1DF540B4" w:rsidR="005F096D" w:rsidRPr="005F096D" w:rsidRDefault="005F096D">
      <w:pPr>
        <w:pStyle w:val="CommentText"/>
        <w:rPr>
          <w:rFonts w:ascii="Segoe UI" w:hAnsi="Segoe UI" w:cs="Segoe UI"/>
          <w:color w:val="222222"/>
          <w:shd w:val="clear" w:color="auto" w:fill="FFFFFF"/>
        </w:rPr>
      </w:pPr>
      <w:r>
        <w:rPr>
          <w:rFonts w:ascii="Segoe UI" w:hAnsi="Segoe UI" w:cs="Segoe UI"/>
          <w:color w:val="222222"/>
          <w:shd w:val="clear" w:color="auto" w:fill="FFFFFF"/>
        </w:rPr>
        <w:t xml:space="preserve">Jim’s paper: </w:t>
      </w:r>
      <w:r w:rsidRPr="005F096D">
        <w:rPr>
          <w:rFonts w:ascii="Segoe UI" w:hAnsi="Segoe UI" w:cs="Segoe UI"/>
          <w:color w:val="222222"/>
          <w:shd w:val="clear" w:color="auto" w:fill="FFFFFF"/>
        </w:rPr>
        <w:t xml:space="preserve">Holmquist, J. R., </w:t>
      </w:r>
      <w:proofErr w:type="spellStart"/>
      <w:r w:rsidRPr="005F096D">
        <w:rPr>
          <w:rFonts w:ascii="Segoe UI" w:hAnsi="Segoe UI" w:cs="Segoe UI"/>
          <w:color w:val="222222"/>
          <w:shd w:val="clear" w:color="auto" w:fill="FFFFFF"/>
        </w:rPr>
        <w:t>Klinges</w:t>
      </w:r>
      <w:proofErr w:type="spellEnd"/>
      <w:r w:rsidRPr="005F096D">
        <w:rPr>
          <w:rFonts w:ascii="Segoe UI" w:hAnsi="Segoe UI" w:cs="Segoe UI"/>
          <w:color w:val="222222"/>
          <w:shd w:val="clear" w:color="auto" w:fill="FFFFFF"/>
        </w:rPr>
        <w:t xml:space="preserve">, D., </w:t>
      </w:r>
      <w:proofErr w:type="spellStart"/>
      <w:r w:rsidRPr="005F096D">
        <w:rPr>
          <w:rFonts w:ascii="Segoe UI" w:hAnsi="Segoe UI" w:cs="Segoe UI"/>
          <w:color w:val="222222"/>
          <w:shd w:val="clear" w:color="auto" w:fill="FFFFFF"/>
        </w:rPr>
        <w:t>Lonneman</w:t>
      </w:r>
      <w:proofErr w:type="spellEnd"/>
      <w:r w:rsidRPr="005F096D">
        <w:rPr>
          <w:rFonts w:ascii="Segoe UI" w:hAnsi="Segoe UI" w:cs="Segoe UI"/>
          <w:color w:val="222222"/>
          <w:shd w:val="clear" w:color="auto" w:fill="FFFFFF"/>
        </w:rPr>
        <w:t xml:space="preserve">, M., Wolfe, J., Boyd, B., Eagle, M., </w:t>
      </w:r>
      <w:proofErr w:type="spellStart"/>
      <w:r w:rsidRPr="005F096D">
        <w:rPr>
          <w:rFonts w:ascii="Segoe UI" w:hAnsi="Segoe UI" w:cs="Segoe UI"/>
          <w:color w:val="222222"/>
          <w:shd w:val="clear" w:color="auto" w:fill="FFFFFF"/>
        </w:rPr>
        <w:t>Sanderman</w:t>
      </w:r>
      <w:proofErr w:type="spellEnd"/>
      <w:r w:rsidRPr="005F096D">
        <w:rPr>
          <w:rFonts w:ascii="Segoe UI" w:hAnsi="Segoe UI" w:cs="Segoe UI"/>
          <w:color w:val="222222"/>
          <w:shd w:val="clear" w:color="auto" w:fill="FFFFFF"/>
        </w:rPr>
        <w:t xml:space="preserve">, J., Todd-Brown, K., Belshe, E. F., Brown, L. N., Chapman, S., </w:t>
      </w:r>
      <w:proofErr w:type="spellStart"/>
      <w:r w:rsidRPr="005F096D">
        <w:rPr>
          <w:rFonts w:ascii="Segoe UI" w:hAnsi="Segoe UI" w:cs="Segoe UI"/>
          <w:color w:val="222222"/>
          <w:shd w:val="clear" w:color="auto" w:fill="FFFFFF"/>
        </w:rPr>
        <w:t>Corstanje</w:t>
      </w:r>
      <w:proofErr w:type="spellEnd"/>
      <w:r w:rsidRPr="005F096D">
        <w:rPr>
          <w:rFonts w:ascii="Segoe UI" w:hAnsi="Segoe UI" w:cs="Segoe UI"/>
          <w:color w:val="222222"/>
          <w:shd w:val="clear" w:color="auto" w:fill="FFFFFF"/>
        </w:rPr>
        <w:t xml:space="preserve">, R., Janousek, C., Morris, J. T., Noe, G., Rovai, A., Spivak, A., </w:t>
      </w:r>
      <w:proofErr w:type="spellStart"/>
      <w:r w:rsidRPr="005F096D">
        <w:rPr>
          <w:rFonts w:ascii="Segoe UI" w:hAnsi="Segoe UI" w:cs="Segoe UI"/>
          <w:color w:val="222222"/>
          <w:shd w:val="clear" w:color="auto" w:fill="FFFFFF"/>
        </w:rPr>
        <w:t>Vahsen</w:t>
      </w:r>
      <w:proofErr w:type="spellEnd"/>
      <w:r w:rsidRPr="005F096D">
        <w:rPr>
          <w:rFonts w:ascii="Segoe UI" w:hAnsi="Segoe UI" w:cs="Segoe UI"/>
          <w:color w:val="222222"/>
          <w:shd w:val="clear" w:color="auto" w:fill="FFFFFF"/>
        </w:rPr>
        <w:t xml:space="preserve">, M., Windham-Myers, L. … </w:t>
      </w:r>
      <w:proofErr w:type="spellStart"/>
      <w:r w:rsidRPr="005F096D">
        <w:rPr>
          <w:rFonts w:ascii="Segoe UI" w:hAnsi="Segoe UI" w:cs="Segoe UI"/>
          <w:color w:val="222222"/>
          <w:shd w:val="clear" w:color="auto" w:fill="FFFFFF"/>
        </w:rPr>
        <w:t>Megonigal</w:t>
      </w:r>
      <w:proofErr w:type="spellEnd"/>
      <w:r w:rsidRPr="005F096D">
        <w:rPr>
          <w:rFonts w:ascii="Segoe UI" w:hAnsi="Segoe UI" w:cs="Segoe UI"/>
          <w:color w:val="222222"/>
          <w:shd w:val="clear" w:color="auto" w:fill="FFFFFF"/>
        </w:rPr>
        <w:t>, J. P. (2024). The Coastal Carbon Library and Atlas: Open source soil data and tools supporting blue carbon research and policy. Global Change Biology, 30, e17098. https://doi.org/10.1111/gcb.17098</w:t>
      </w:r>
    </w:p>
  </w:comment>
  <w:comment w:id="57" w:author="Krauss, Ken W" w:date="2024-01-16T07:53:00Z" w:initials="KKW">
    <w:p w14:paraId="2878CEB1" w14:textId="712FD1CE" w:rsidR="004C1637" w:rsidRDefault="004C1637" w:rsidP="00DC2BEE">
      <w:pPr>
        <w:pStyle w:val="CommentText"/>
      </w:pPr>
      <w:r>
        <w:rPr>
          <w:rStyle w:val="CommentReference"/>
        </w:rPr>
        <w:annotationRef/>
      </w:r>
      <w:r>
        <w:t>But see Cormier et al. (2022)</w:t>
      </w:r>
    </w:p>
  </w:comment>
  <w:comment w:id="54" w:author="Catherine Lovelock" w:date="2024-01-17T09:25:00Z" w:initials="CL">
    <w:p w14:paraId="063AF453" w14:textId="77777777" w:rsidR="00F43B1A" w:rsidRDefault="00F43B1A">
      <w:pPr>
        <w:pStyle w:val="CommentText"/>
      </w:pPr>
      <w:r>
        <w:rPr>
          <w:rStyle w:val="CommentReference"/>
        </w:rPr>
        <w:annotationRef/>
      </w:r>
      <w:r>
        <w:t xml:space="preserve">See work of Fernanda </w:t>
      </w:r>
      <w:proofErr w:type="spellStart"/>
      <w:r>
        <w:t>Adame</w:t>
      </w:r>
      <w:proofErr w:type="spellEnd"/>
      <w:r>
        <w:t xml:space="preserve"> - e.g.</w:t>
      </w:r>
    </w:p>
    <w:p w14:paraId="1EBBD199" w14:textId="77777777" w:rsidR="00F43B1A" w:rsidRDefault="00F43B1A">
      <w:pPr>
        <w:pStyle w:val="CommentText"/>
      </w:pPr>
      <w:proofErr w:type="spellStart"/>
      <w:r>
        <w:rPr>
          <w:color w:val="222222"/>
          <w:highlight w:val="white"/>
        </w:rPr>
        <w:t>Adame</w:t>
      </w:r>
      <w:proofErr w:type="spellEnd"/>
      <w:r>
        <w:rPr>
          <w:color w:val="222222"/>
          <w:highlight w:val="white"/>
        </w:rPr>
        <w:t>, M.F., Zakaria, R.M., Fry, B., Chong, V.C., Then, Y.H.A., Brown, C.J. and Lee, S.Y., 2018. Loss and recovery of carbon and nitrogen after mangrove clearing. </w:t>
      </w:r>
      <w:r>
        <w:rPr>
          <w:i/>
          <w:iCs/>
          <w:color w:val="222222"/>
          <w:highlight w:val="white"/>
        </w:rPr>
        <w:t>Ocean &amp; Coastal Management</w:t>
      </w:r>
      <w:r>
        <w:rPr>
          <w:color w:val="222222"/>
          <w:highlight w:val="white"/>
        </w:rPr>
        <w:t>, </w:t>
      </w:r>
      <w:r>
        <w:rPr>
          <w:i/>
          <w:iCs/>
          <w:color w:val="222222"/>
          <w:highlight w:val="white"/>
        </w:rPr>
        <w:t>161</w:t>
      </w:r>
      <w:r>
        <w:rPr>
          <w:color w:val="222222"/>
          <w:highlight w:val="white"/>
        </w:rPr>
        <w:t>, pp.117-126.</w:t>
      </w:r>
      <w:r>
        <w:t xml:space="preserve"> </w:t>
      </w:r>
    </w:p>
    <w:p w14:paraId="26648BF6" w14:textId="77777777" w:rsidR="00F43B1A" w:rsidRDefault="00F43B1A">
      <w:pPr>
        <w:pStyle w:val="CommentText"/>
      </w:pPr>
    </w:p>
    <w:p w14:paraId="7A5A2ABD" w14:textId="77777777" w:rsidR="00F43B1A" w:rsidRDefault="00F43B1A">
      <w:pPr>
        <w:pStyle w:val="CommentText"/>
      </w:pPr>
      <w:proofErr w:type="spellStart"/>
      <w:r>
        <w:rPr>
          <w:color w:val="222222"/>
          <w:highlight w:val="white"/>
        </w:rPr>
        <w:t>Adame</w:t>
      </w:r>
      <w:proofErr w:type="spellEnd"/>
      <w:r>
        <w:rPr>
          <w:color w:val="222222"/>
          <w:highlight w:val="white"/>
        </w:rPr>
        <w:t>, M.F. and Lovelock, C.E., 2011. Carbon and nutrient exchange of mangrove forests with the coastal ocean. </w:t>
      </w:r>
      <w:proofErr w:type="spellStart"/>
      <w:r>
        <w:rPr>
          <w:i/>
          <w:iCs/>
          <w:color w:val="222222"/>
          <w:highlight w:val="white"/>
        </w:rPr>
        <w:t>Hydrobiologia</w:t>
      </w:r>
      <w:proofErr w:type="spellEnd"/>
      <w:r>
        <w:rPr>
          <w:color w:val="222222"/>
          <w:highlight w:val="white"/>
        </w:rPr>
        <w:t>, </w:t>
      </w:r>
      <w:r>
        <w:rPr>
          <w:i/>
          <w:iCs/>
          <w:color w:val="222222"/>
          <w:highlight w:val="white"/>
        </w:rPr>
        <w:t>663</w:t>
      </w:r>
      <w:r>
        <w:rPr>
          <w:color w:val="222222"/>
          <w:highlight w:val="white"/>
        </w:rPr>
        <w:t>, pp.23-50.</w:t>
      </w:r>
      <w:r>
        <w:t xml:space="preserve"> </w:t>
      </w:r>
    </w:p>
    <w:p w14:paraId="702694B6" w14:textId="77777777" w:rsidR="00F43B1A" w:rsidRDefault="00F43B1A">
      <w:pPr>
        <w:pStyle w:val="CommentText"/>
      </w:pPr>
    </w:p>
    <w:p w14:paraId="1323F44B" w14:textId="77777777" w:rsidR="00F43B1A" w:rsidRDefault="00F43B1A">
      <w:pPr>
        <w:pStyle w:val="CommentText"/>
      </w:pPr>
      <w:proofErr w:type="spellStart"/>
      <w:r>
        <w:rPr>
          <w:color w:val="222222"/>
          <w:highlight w:val="white"/>
        </w:rPr>
        <w:t>Iram</w:t>
      </w:r>
      <w:proofErr w:type="spellEnd"/>
      <w:r>
        <w:rPr>
          <w:color w:val="222222"/>
          <w:highlight w:val="white"/>
        </w:rPr>
        <w:t xml:space="preserve">, N., Maher, D.T., Lovelock, C.E., Baker, T., </w:t>
      </w:r>
      <w:proofErr w:type="spellStart"/>
      <w:r>
        <w:rPr>
          <w:color w:val="222222"/>
          <w:highlight w:val="white"/>
        </w:rPr>
        <w:t>Cadier</w:t>
      </w:r>
      <w:proofErr w:type="spellEnd"/>
      <w:r>
        <w:rPr>
          <w:color w:val="222222"/>
          <w:highlight w:val="white"/>
        </w:rPr>
        <w:t xml:space="preserve">, C. and </w:t>
      </w:r>
      <w:proofErr w:type="spellStart"/>
      <w:r>
        <w:rPr>
          <w:color w:val="222222"/>
          <w:highlight w:val="white"/>
        </w:rPr>
        <w:t>Adame</w:t>
      </w:r>
      <w:proofErr w:type="spellEnd"/>
      <w:r>
        <w:rPr>
          <w:color w:val="222222"/>
          <w:highlight w:val="white"/>
        </w:rPr>
        <w:t>, M.F., 2022. Climate change mitigation and improvement of water quality from the restoration of a subtropical coastal wetland. </w:t>
      </w:r>
      <w:r>
        <w:rPr>
          <w:i/>
          <w:iCs/>
          <w:color w:val="222222"/>
          <w:highlight w:val="white"/>
        </w:rPr>
        <w:t>Ecological Applications</w:t>
      </w:r>
      <w:r>
        <w:rPr>
          <w:color w:val="222222"/>
          <w:highlight w:val="white"/>
        </w:rPr>
        <w:t>, </w:t>
      </w:r>
      <w:r>
        <w:rPr>
          <w:i/>
          <w:iCs/>
          <w:color w:val="222222"/>
          <w:highlight w:val="white"/>
        </w:rPr>
        <w:t>32</w:t>
      </w:r>
      <w:r>
        <w:rPr>
          <w:color w:val="222222"/>
          <w:highlight w:val="white"/>
        </w:rPr>
        <w:t>(5), p.e2620.</w:t>
      </w:r>
      <w:r>
        <w:t xml:space="preserve"> </w:t>
      </w:r>
    </w:p>
    <w:p w14:paraId="655FA38E" w14:textId="77777777" w:rsidR="00F43B1A" w:rsidRDefault="00F43B1A">
      <w:pPr>
        <w:pStyle w:val="CommentText"/>
      </w:pPr>
    </w:p>
    <w:p w14:paraId="21127546" w14:textId="77777777" w:rsidR="00F43B1A" w:rsidRDefault="00F43B1A" w:rsidP="00893501">
      <w:pPr>
        <w:pStyle w:val="CommentText"/>
      </w:pPr>
      <w:r>
        <w:t xml:space="preserve">There is also Isaac Santos  - </w:t>
      </w:r>
      <w:r>
        <w:rPr>
          <w:color w:val="222222"/>
          <w:highlight w:val="white"/>
        </w:rPr>
        <w:t xml:space="preserve">de </w:t>
      </w:r>
      <w:proofErr w:type="spellStart"/>
      <w:r>
        <w:rPr>
          <w:color w:val="222222"/>
          <w:highlight w:val="white"/>
        </w:rPr>
        <w:t>los</w:t>
      </w:r>
      <w:proofErr w:type="spellEnd"/>
      <w:r>
        <w:rPr>
          <w:color w:val="222222"/>
          <w:highlight w:val="white"/>
        </w:rPr>
        <w:t xml:space="preserve"> Santos, C.B., </w:t>
      </w:r>
      <w:proofErr w:type="spellStart"/>
      <w:r>
        <w:rPr>
          <w:color w:val="222222"/>
          <w:highlight w:val="white"/>
        </w:rPr>
        <w:t>Egea</w:t>
      </w:r>
      <w:proofErr w:type="spellEnd"/>
      <w:r>
        <w:rPr>
          <w:color w:val="222222"/>
          <w:highlight w:val="white"/>
        </w:rPr>
        <w:t xml:space="preserve">, L.G., Martins, M., Santos, R., </w:t>
      </w:r>
      <w:proofErr w:type="spellStart"/>
      <w:r>
        <w:rPr>
          <w:color w:val="222222"/>
          <w:highlight w:val="white"/>
        </w:rPr>
        <w:t>Masqué</w:t>
      </w:r>
      <w:proofErr w:type="spellEnd"/>
      <w:r>
        <w:rPr>
          <w:color w:val="222222"/>
          <w:highlight w:val="white"/>
        </w:rPr>
        <w:t xml:space="preserve">, P., Peralta, G., Brun, F.G. and Jiménez-Ramos, R., 2023. Sedimentary organic carbon and nitrogen sequestration across a vertical gradient on a temperate wetland seascape including salt marshes, seagrass meadows and </w:t>
      </w:r>
      <w:proofErr w:type="spellStart"/>
      <w:r>
        <w:rPr>
          <w:color w:val="222222"/>
          <w:highlight w:val="white"/>
        </w:rPr>
        <w:t>rhizophytic</w:t>
      </w:r>
      <w:proofErr w:type="spellEnd"/>
      <w:r>
        <w:rPr>
          <w:color w:val="222222"/>
          <w:highlight w:val="white"/>
        </w:rPr>
        <w:t xml:space="preserve"> macroalgae beds. </w:t>
      </w:r>
      <w:r>
        <w:rPr>
          <w:i/>
          <w:iCs/>
          <w:color w:val="222222"/>
          <w:highlight w:val="white"/>
        </w:rPr>
        <w:t>Ecosystems</w:t>
      </w:r>
      <w:r>
        <w:rPr>
          <w:color w:val="222222"/>
          <w:highlight w:val="white"/>
        </w:rPr>
        <w:t>, </w:t>
      </w:r>
      <w:r>
        <w:rPr>
          <w:i/>
          <w:iCs/>
          <w:color w:val="222222"/>
          <w:highlight w:val="white"/>
        </w:rPr>
        <w:t>26</w:t>
      </w:r>
      <w:r>
        <w:rPr>
          <w:color w:val="222222"/>
          <w:highlight w:val="white"/>
        </w:rPr>
        <w:t>(4), pp.826-842.</w:t>
      </w:r>
      <w:r>
        <w:t xml:space="preserve"> </w:t>
      </w:r>
    </w:p>
  </w:comment>
  <w:comment w:id="53" w:author="Canty, Steven [2]" w:date="2024-01-24T14:49:00Z" w:initials="CS">
    <w:p w14:paraId="672878D0" w14:textId="77777777" w:rsidR="00FB5DFC" w:rsidRDefault="00FB5DFC">
      <w:pPr>
        <w:pStyle w:val="CommentText"/>
      </w:pPr>
      <w:r>
        <w:rPr>
          <w:rStyle w:val="CommentReference"/>
        </w:rPr>
        <w:annotationRef/>
      </w:r>
      <w:r>
        <w:t>We have yet to state the importance of N, especially in a way that it is an obvious co-benefit</w:t>
      </w:r>
      <w:r w:rsidR="00D16F5D">
        <w:t xml:space="preserve"> – would be good to provide for the less informed.</w:t>
      </w:r>
    </w:p>
  </w:comment>
  <w:comment w:id="70" w:author="Canty, Steven" w:date="2024-01-22T11:23:00Z" w:initials="SC">
    <w:p w14:paraId="5216B33F" w14:textId="4E4A719C" w:rsidR="00CA6211" w:rsidRDefault="00CA6211">
      <w:pPr>
        <w:pStyle w:val="CommentText"/>
      </w:pPr>
      <w:r>
        <w:rPr>
          <w:rStyle w:val="CommentReference"/>
        </w:rPr>
        <w:annotationRef/>
      </w:r>
      <w:r>
        <w:t>I have the same issue with my reference manager software</w:t>
      </w:r>
    </w:p>
  </w:comment>
  <w:comment w:id="79" w:author="Canty, Steven [2]" w:date="2024-01-23T11:50:00Z" w:initials="CS">
    <w:p w14:paraId="1AC47644" w14:textId="6CD856C4" w:rsidR="002A1608" w:rsidRDefault="002A1608">
      <w:pPr>
        <w:pStyle w:val="CommentText"/>
      </w:pPr>
      <w:r>
        <w:rPr>
          <w:rStyle w:val="CommentReference"/>
        </w:rPr>
        <w:annotationRef/>
      </w:r>
      <w:r>
        <w:t>Same for marsh and mangrove? Is there any need to state t</w:t>
      </w:r>
      <w:r w:rsidR="00852F12">
        <w:t>his, or provide r2 for both habitats?</w:t>
      </w:r>
    </w:p>
  </w:comment>
  <w:comment w:id="81" w:author="Krauss, Ken W" w:date="2024-01-16T07:56:00Z" w:initials="KKW">
    <w:p w14:paraId="50666094" w14:textId="77777777" w:rsidR="004C1637" w:rsidRDefault="004C1637" w:rsidP="00B6394D">
      <w:pPr>
        <w:pStyle w:val="CommentText"/>
      </w:pPr>
      <w:r>
        <w:rPr>
          <w:rStyle w:val="CommentReference"/>
        </w:rPr>
        <w:annotationRef/>
      </w:r>
      <w:r>
        <w:t>I believe the brackets, denoting concentration, are reserved for chemical formulas only.</w:t>
      </w:r>
    </w:p>
  </w:comment>
  <w:comment w:id="85" w:author="Krauss, Ken W" w:date="2024-01-16T07:56:00Z" w:initials="KKW">
    <w:p w14:paraId="4AE1A0DC" w14:textId="77777777" w:rsidR="0065184C" w:rsidRDefault="0065184C" w:rsidP="0035039F">
      <w:pPr>
        <w:pStyle w:val="CommentText"/>
      </w:pPr>
      <w:r>
        <w:rPr>
          <w:rStyle w:val="CommentReference"/>
        </w:rPr>
        <w:annotationRef/>
      </w:r>
      <w:r>
        <w:t>redundant</w:t>
      </w:r>
    </w:p>
  </w:comment>
  <w:comment w:id="89" w:author="Krauss, Ken W" w:date="2024-01-16T08:00:00Z" w:initials="KKW">
    <w:p w14:paraId="0C4C2E6F" w14:textId="77777777" w:rsidR="000806C6" w:rsidRDefault="0065184C" w:rsidP="005F23B1">
      <w:pPr>
        <w:pStyle w:val="CommentText"/>
      </w:pPr>
      <w:r>
        <w:rPr>
          <w:rStyle w:val="CommentReference"/>
        </w:rPr>
        <w:annotationRef/>
      </w:r>
      <w:r w:rsidR="000806C6">
        <w:t>In Figure 1, the x-axis should be labeled "Soil Organic [C] (%)".</w:t>
      </w:r>
    </w:p>
  </w:comment>
  <w:comment w:id="90" w:author="Canty, Steven [2]" w:date="2024-01-24T14:55:00Z" w:initials="CS">
    <w:p w14:paraId="403ADFCC" w14:textId="2DA86E33" w:rsidR="001F51CD" w:rsidRDefault="001F51CD">
      <w:pPr>
        <w:pStyle w:val="CommentText"/>
      </w:pPr>
      <w:r>
        <w:rPr>
          <w:rStyle w:val="CommentReference"/>
        </w:rPr>
        <w:annotationRef/>
      </w:r>
    </w:p>
  </w:comment>
  <w:comment w:id="100" w:author="Krauss, Ken W" w:date="2024-01-16T08:10:00Z" w:initials="KKW">
    <w:p w14:paraId="01AAE25A" w14:textId="77777777" w:rsidR="000806C6" w:rsidRDefault="003808E6" w:rsidP="00342C00">
      <w:pPr>
        <w:pStyle w:val="CommentText"/>
      </w:pPr>
      <w:r>
        <w:rPr>
          <w:rStyle w:val="CommentReference"/>
        </w:rPr>
        <w:annotationRef/>
      </w:r>
      <w:r w:rsidR="000806C6">
        <w:t>Cormier et al. (2022) found that for mangroves on a site in southwest Florida that this rate ranged from 0 to 24.2 g N/m2/yr. The 0 value came from a heavily degraded site (dead) that was losing soil surface elevation. So, from the non-dead sites, this rate was 9.6 To 24.2 g N/m2/yr. I am guessing that the latter range is that best to use for comparison. Keep in mind that these are from SETs and not cores. Could be worth while citing Josh Breithaupt's time-scale bias paper as a caveat for this comparison (</w:t>
      </w:r>
      <w:r w:rsidR="000806C6">
        <w:rPr>
          <w:color w:val="767676"/>
          <w:highlight w:val="white"/>
        </w:rPr>
        <w:t> </w:t>
      </w:r>
      <w:hyperlink r:id="rId2" w:history="1">
        <w:r w:rsidR="000806C6" w:rsidRPr="00342C00">
          <w:rPr>
            <w:rStyle w:val="Hyperlink"/>
            <w:highlight w:val="white"/>
          </w:rPr>
          <w:t>https://doi.org/10.1002/lno.10783</w:t>
        </w:r>
      </w:hyperlink>
      <w:r w:rsidR="000806C6">
        <w:rPr>
          <w:color w:val="767676"/>
          <w:highlight w:val="white"/>
        </w:rPr>
        <w:t xml:space="preserve"> </w:t>
      </w:r>
      <w:r w:rsidR="000806C6">
        <w:t>).</w:t>
      </w:r>
    </w:p>
  </w:comment>
  <w:comment w:id="105" w:author="Tania L.G. Maxwell" w:date="2024-01-16T16:53:00Z" w:initials="TM">
    <w:p w14:paraId="6F699CE6" w14:textId="77777777" w:rsidR="00A60E94" w:rsidRDefault="00A60E94" w:rsidP="00A60E94">
      <w:pPr>
        <w:pStyle w:val="CommentText"/>
      </w:pPr>
      <w:r>
        <w:rPr>
          <w:rStyle w:val="CommentReference"/>
        </w:rPr>
        <w:annotationRef/>
      </w:r>
      <w:r>
        <w:t xml:space="preserve">Not sure if you mean total marsh and mangrove area, but if so refs would be good. I recommend these two global extent estimates: </w:t>
      </w:r>
    </w:p>
    <w:p w14:paraId="41B508DC" w14:textId="77777777" w:rsidR="00A60E94" w:rsidRDefault="00A60E94" w:rsidP="00A60E94">
      <w:pPr>
        <w:pStyle w:val="CommentText"/>
      </w:pPr>
    </w:p>
    <w:p w14:paraId="5921A993" w14:textId="77777777" w:rsidR="00A60E94" w:rsidRDefault="00A60E94" w:rsidP="00A60E94">
      <w:pPr>
        <w:pStyle w:val="CommentText"/>
      </w:pPr>
      <w:r>
        <w:t>Mangrove: Bunting et al. GMW dataset</w:t>
      </w:r>
      <w:r>
        <w:br/>
      </w:r>
      <w:hyperlink r:id="rId3" w:history="1">
        <w:r w:rsidRPr="002B5098">
          <w:rPr>
            <w:rStyle w:val="Hyperlink"/>
          </w:rPr>
          <w:t>https://zenodo.org/records/6894273</w:t>
        </w:r>
      </w:hyperlink>
      <w:r>
        <w:t xml:space="preserve"> </w:t>
      </w:r>
    </w:p>
    <w:p w14:paraId="7B735B71" w14:textId="77777777" w:rsidR="00A60E94" w:rsidRDefault="00A60E94" w:rsidP="00A60E94">
      <w:pPr>
        <w:pStyle w:val="CommentText"/>
      </w:pPr>
    </w:p>
    <w:p w14:paraId="741F892B" w14:textId="77777777" w:rsidR="00A60E94" w:rsidRDefault="00A60E94" w:rsidP="00A60E94">
      <w:pPr>
        <w:pStyle w:val="CommentText"/>
      </w:pPr>
      <w:r>
        <w:t xml:space="preserve">Marsh: Worthington, T. A. </w:t>
      </w:r>
      <w:r>
        <w:rPr>
          <w:i/>
          <w:iCs/>
        </w:rPr>
        <w:t>et al.</w:t>
      </w:r>
      <w:r>
        <w:t xml:space="preserve"> </w:t>
      </w:r>
      <w:r>
        <w:rPr>
          <w:i/>
          <w:iCs/>
        </w:rPr>
        <w:t xml:space="preserve">The distribution of global tidal marshes from earth observation data. 2023.05.26.542433 Preprint at </w:t>
      </w:r>
      <w:hyperlink r:id="rId4" w:history="1">
        <w:r w:rsidRPr="002B5098">
          <w:rPr>
            <w:rStyle w:val="Hyperlink"/>
            <w:i/>
            <w:iCs/>
          </w:rPr>
          <w:t>https://doi.org/10.1101/2023.05.26.542433</w:t>
        </w:r>
      </w:hyperlink>
      <w:r>
        <w:rPr>
          <w:i/>
          <w:iCs/>
        </w:rPr>
        <w:t xml:space="preserve"> (2023).</w:t>
      </w:r>
    </w:p>
  </w:comment>
  <w:comment w:id="112" w:author="Rovai, Andre S ERDC-RDE-EL-MS CIV" w:date="2024-01-21T20:00:00Z" w:initials="RASEREMC">
    <w:p w14:paraId="11FDB250" w14:textId="3013613E" w:rsidR="00353D95" w:rsidRDefault="00353D95">
      <w:pPr>
        <w:pStyle w:val="CommentText"/>
      </w:pPr>
      <w:r>
        <w:rPr>
          <w:rStyle w:val="CommentReference"/>
        </w:rPr>
        <w:annotationRef/>
      </w:r>
      <w:r>
        <w:t>Maybe give a range here based on SE from per unit area estimates?</w:t>
      </w:r>
    </w:p>
  </w:comment>
  <w:comment w:id="113" w:author="Canty, Steven" w:date="2024-01-22T11:27:00Z" w:initials="SC">
    <w:p w14:paraId="47636265" w14:textId="3B0E14B3" w:rsidR="00CA6211" w:rsidRDefault="00CA6211">
      <w:pPr>
        <w:pStyle w:val="CommentText"/>
      </w:pPr>
      <w:r>
        <w:rPr>
          <w:rStyle w:val="CommentReference"/>
        </w:rPr>
        <w:annotationRef/>
      </w:r>
      <w:r>
        <w:t>or give the +/-</w:t>
      </w:r>
    </w:p>
  </w:comment>
  <w:comment w:id="104" w:author="Canty, Steven [2]" w:date="2024-01-24T14:57:00Z" w:initials="CS">
    <w:p w14:paraId="0C40A9F6" w14:textId="77777777" w:rsidR="001F51CD" w:rsidRDefault="001F51CD">
      <w:pPr>
        <w:pStyle w:val="CommentText"/>
      </w:pPr>
      <w:r>
        <w:rPr>
          <w:rStyle w:val="CommentReference"/>
        </w:rPr>
        <w:annotationRef/>
      </w:r>
      <w:r>
        <w:t xml:space="preserve">Fig 3? No reference to fig 3 at the moment. </w:t>
      </w:r>
    </w:p>
    <w:p w14:paraId="190304DF" w14:textId="4CFDB50D" w:rsidR="001F51CD" w:rsidRDefault="00D16F5D">
      <w:pPr>
        <w:pStyle w:val="CommentText"/>
      </w:pPr>
      <w:r>
        <w:t>Wondering if may want to try some other designs for this figure?</w:t>
      </w:r>
    </w:p>
  </w:comment>
  <w:comment w:id="114" w:author="Josh Breithaupt" w:date="2024-01-26T16:14:00Z" w:initials="JB">
    <w:p w14:paraId="046667DE" w14:textId="77777777" w:rsidR="009F68D8" w:rsidRDefault="009F68D8" w:rsidP="002C06DD">
      <w:pPr>
        <w:pStyle w:val="CommentText"/>
      </w:pPr>
      <w:r>
        <w:rPr>
          <w:rStyle w:val="CommentReference"/>
        </w:rPr>
        <w:annotationRef/>
      </w:r>
      <w:r>
        <w:t xml:space="preserve">I think this high percentage is based on a global burial of only 8 Tg/year, but I don't see this low value in either Voss et al or Gruber and Galloway. </w:t>
      </w:r>
    </w:p>
  </w:comment>
  <w:comment w:id="120" w:author="Canty, Steven [2]" w:date="2024-01-24T14:54:00Z" w:initials="CS">
    <w:p w14:paraId="363A37AF" w14:textId="0DBC9424" w:rsidR="001F51CD" w:rsidRDefault="001F51CD">
      <w:pPr>
        <w:pStyle w:val="CommentText"/>
      </w:pPr>
      <w:r>
        <w:rPr>
          <w:rStyle w:val="CommentReference"/>
        </w:rPr>
        <w:annotationRef/>
      </w:r>
      <w:r>
        <w:t>which baselines did you use? Would be good to cite.</w:t>
      </w:r>
    </w:p>
  </w:comment>
  <w:comment w:id="131" w:author="Krauss, Ken W" w:date="2024-01-16T08:12:00Z" w:initials="KKW">
    <w:p w14:paraId="3C4E610B" w14:textId="3690BAE1" w:rsidR="003808E6" w:rsidRDefault="003808E6" w:rsidP="00F438C0">
      <w:pPr>
        <w:pStyle w:val="CommentText"/>
      </w:pPr>
      <w:r>
        <w:rPr>
          <w:rStyle w:val="CommentReference"/>
        </w:rPr>
        <w:annotationRef/>
      </w:r>
      <w:r>
        <w:t>Fig. 3 is excellent!</w:t>
      </w:r>
    </w:p>
  </w:comment>
  <w:comment w:id="132" w:author="Canty, Steven [2]" w:date="2024-01-24T15:06:00Z" w:initials="CS">
    <w:p w14:paraId="5C29CD7A" w14:textId="77777777" w:rsidR="00D16F5D" w:rsidRDefault="00D16F5D">
      <w:pPr>
        <w:pStyle w:val="CommentText"/>
      </w:pPr>
      <w:r>
        <w:rPr>
          <w:rStyle w:val="CommentReference"/>
        </w:rPr>
        <w:annotationRef/>
      </w:r>
      <w:r>
        <w:t xml:space="preserve">Can we relate more of the text to some of the key events noted in fig. 4? </w:t>
      </w:r>
    </w:p>
  </w:comment>
  <w:comment w:id="134" w:author="Krauss, Ken W" w:date="2024-01-16T08:18:00Z" w:initials="KKW">
    <w:p w14:paraId="36C39B53" w14:textId="77777777" w:rsidR="008F3EEF" w:rsidRDefault="00117F28">
      <w:pPr>
        <w:pStyle w:val="CommentText"/>
      </w:pPr>
      <w:r>
        <w:rPr>
          <w:rStyle w:val="CommentReference"/>
        </w:rPr>
        <w:annotationRef/>
      </w:r>
      <w:r w:rsidR="008F3EEF">
        <w:t xml:space="preserve">Please note that natural wetlands do not often "keep up with" rising seas. There is often a slight surface elevation deficit; else, we would not see any wetland disappearance in the geologic record. See Lovelock et al. (2015), </w:t>
      </w:r>
      <w:hyperlink r:id="rId5" w:history="1">
        <w:r w:rsidR="008F3EEF" w:rsidRPr="00901E44">
          <w:rPr>
            <w:rStyle w:val="Hyperlink"/>
            <w:highlight w:val="white"/>
          </w:rPr>
          <w:t>https://doi.org/10.1038/nature15538</w:t>
        </w:r>
      </w:hyperlink>
    </w:p>
    <w:p w14:paraId="092A85AA" w14:textId="77777777" w:rsidR="008F3EEF" w:rsidRDefault="008F3EEF">
      <w:pPr>
        <w:pStyle w:val="CommentText"/>
      </w:pPr>
    </w:p>
    <w:p w14:paraId="3F567B50" w14:textId="77777777" w:rsidR="008F3EEF" w:rsidRDefault="008F3EEF">
      <w:pPr>
        <w:pStyle w:val="CommentText"/>
      </w:pPr>
      <w:r>
        <w:rPr>
          <w:color w:val="222222"/>
          <w:highlight w:val="white"/>
        </w:rPr>
        <w:t xml:space="preserve">I find this "keeping pace" statement quite mis-leading, but it has become the buzz phrase. It goes against the data we are actually collecting as a community. I tried to delve into this more in the paper, </w:t>
      </w:r>
      <w:hyperlink r:id="rId6" w:history="1">
        <w:r w:rsidRPr="00901E44">
          <w:rPr>
            <w:rStyle w:val="Hyperlink"/>
            <w:highlight w:val="white"/>
          </w:rPr>
          <w:t>https://doi.org/10.1111/sjtg.12360</w:t>
        </w:r>
      </w:hyperlink>
      <w:r>
        <w:rPr>
          <w:color w:val="222222"/>
          <w:highlight w:val="white"/>
        </w:rPr>
        <w:t xml:space="preserve"> </w:t>
      </w:r>
    </w:p>
    <w:p w14:paraId="73C57A82" w14:textId="77777777" w:rsidR="008F3EEF" w:rsidRDefault="008F3EEF">
      <w:pPr>
        <w:pStyle w:val="CommentText"/>
      </w:pPr>
    </w:p>
    <w:p w14:paraId="017B88CF" w14:textId="77777777" w:rsidR="008F3EEF" w:rsidRDefault="008F3EEF" w:rsidP="00901E44">
      <w:pPr>
        <w:pStyle w:val="CommentText"/>
      </w:pPr>
      <w:r>
        <w:rPr>
          <w:color w:val="222222"/>
          <w:highlight w:val="white"/>
        </w:rPr>
        <w:t>Rather obscure journal though...</w:t>
      </w:r>
    </w:p>
  </w:comment>
  <w:comment w:id="136" w:author="Krauss, Ken W" w:date="2024-01-16T08:19:00Z" w:initials="KKW">
    <w:p w14:paraId="04818DD8" w14:textId="00505B05" w:rsidR="00117F28" w:rsidRDefault="00117F28" w:rsidP="006120C1">
      <w:pPr>
        <w:pStyle w:val="CommentText"/>
      </w:pPr>
      <w:r>
        <w:rPr>
          <w:rStyle w:val="CommentReference"/>
        </w:rPr>
        <w:annotationRef/>
      </w:r>
      <w:r>
        <w:t>understood ?</w:t>
      </w:r>
    </w:p>
  </w:comment>
  <w:comment w:id="137" w:author="Krauss, Ken W" w:date="2024-01-16T08:25:00Z" w:initials="KKW">
    <w:p w14:paraId="518ED863" w14:textId="77777777" w:rsidR="008F3EEF" w:rsidRDefault="00117F28" w:rsidP="00981FEC">
      <w:pPr>
        <w:pStyle w:val="CommentText"/>
      </w:pPr>
      <w:r>
        <w:rPr>
          <w:rStyle w:val="CommentReference"/>
        </w:rPr>
        <w:annotationRef/>
      </w:r>
      <w:r w:rsidR="008F3EEF">
        <w:t>I calculated the projected amount of C given off to lateral transport when a mangrove forest at Ding Darling NWR (Sanibel Island) receives additional N loading vs. background from the Caloosahatchee River, an on-going issue there. I could apply the same analysis to N if you'd like. Problem is, with the exception of a "USGS peer reviewed" report (i.e., I would contend not really peer-reviewed), I have no real citation. I'd like to work on that, but it likely will not make it for citation here.</w:t>
      </w:r>
    </w:p>
  </w:comment>
  <w:comment w:id="138" w:author="Canty, Steven" w:date="2024-01-22T11:28:00Z" w:initials="SC">
    <w:p w14:paraId="67F1E427" w14:textId="62269837" w:rsidR="00715CB8" w:rsidRDefault="00715CB8">
      <w:pPr>
        <w:pStyle w:val="CommentText"/>
      </w:pPr>
      <w:r>
        <w:rPr>
          <w:rStyle w:val="CommentReference"/>
        </w:rPr>
        <w:annotationRef/>
      </w:r>
      <w:r>
        <w:t>citation?</w:t>
      </w:r>
    </w:p>
  </w:comment>
  <w:comment w:id="140" w:author="Krauss, Ken W" w:date="2024-01-16T08:27:00Z" w:initials="KKW">
    <w:p w14:paraId="18497021" w14:textId="2E2BE750" w:rsidR="00117F28" w:rsidRDefault="00117F28" w:rsidP="00A278BF">
      <w:pPr>
        <w:pStyle w:val="CommentText"/>
      </w:pPr>
      <w:r>
        <w:rPr>
          <w:rStyle w:val="CommentReference"/>
        </w:rPr>
        <w:annotationRef/>
      </w:r>
      <w:r>
        <w:t>Given the tight correlation between C and N that you reported, don't you think this can be stated with greater confidence?</w:t>
      </w:r>
    </w:p>
  </w:comment>
  <w:comment w:id="151" w:author="Josh Breithaupt" w:date="2024-01-26T16:19:00Z" w:initials="JB">
    <w:p w14:paraId="359FDE68" w14:textId="77777777" w:rsidR="00117901" w:rsidRDefault="00117901">
      <w:pPr>
        <w:pStyle w:val="CommentText"/>
      </w:pPr>
      <w:r>
        <w:rPr>
          <w:rStyle w:val="CommentReference"/>
        </w:rPr>
        <w:annotationRef/>
      </w:r>
      <w:r>
        <w:t xml:space="preserve">I have N data from our 2020 paper and could calculate and compare relative rates of increase for N and C in S. FL mangroves and marshes to support this statement if it's of interest. </w:t>
      </w:r>
    </w:p>
    <w:p w14:paraId="6727E332" w14:textId="77777777" w:rsidR="00117901" w:rsidRDefault="00117901" w:rsidP="00DA3195">
      <w:pPr>
        <w:pStyle w:val="CommentText"/>
        <w:ind w:left="480"/>
      </w:pPr>
      <w:r>
        <w:t xml:space="preserve">Breithaupt, Joshua L., Joseph M. Smoak, Thomas S. Bianchi, Derrick R. Vaughn, Christian J. Sanders, Kara R. Radabaugh, Michael J. Osland, et al. 2020. “Increasing Rates of Carbon Burial in Southwest Florida Coastal Wetlands.” </w:t>
      </w:r>
      <w:r>
        <w:rPr>
          <w:i/>
          <w:iCs/>
        </w:rPr>
        <w:t>Journal of Geophysical Research: Biogeosciences</w:t>
      </w:r>
      <w:r>
        <w:t xml:space="preserve"> 125 (2): 1–25. https://doi.org/10.1029/2019JG005349.</w:t>
      </w:r>
    </w:p>
  </w:comment>
  <w:comment w:id="152" w:author="Krauss, Ken W" w:date="2024-01-16T08:32:00Z" w:initials="KKW">
    <w:p w14:paraId="30D95E1E" w14:textId="6EC0590E" w:rsidR="00A22E12" w:rsidRDefault="00A22E12" w:rsidP="00C01C94">
      <w:pPr>
        <w:pStyle w:val="CommentText"/>
      </w:pPr>
      <w:r>
        <w:rPr>
          <w:rStyle w:val="CommentReference"/>
        </w:rPr>
        <w:annotationRef/>
      </w:r>
      <w:r>
        <w:t>Agreed! Like, "time to move on everyone" accounted.</w:t>
      </w:r>
    </w:p>
  </w:comment>
  <w:comment w:id="153" w:author="Rovai, Andre S ERDC-RDE-EL-MS CIV" w:date="2024-01-21T20:11:00Z" w:initials="RASEREMC">
    <w:p w14:paraId="34B6F7D7" w14:textId="04C36DA2" w:rsidR="00681D1C" w:rsidRDefault="00681D1C">
      <w:pPr>
        <w:pStyle w:val="CommentText"/>
      </w:pPr>
      <w:r>
        <w:rPr>
          <w:rStyle w:val="CommentReference"/>
        </w:rPr>
        <w:annotationRef/>
      </w:r>
      <w:r>
        <w:t>This result has already been presented above</w:t>
      </w:r>
    </w:p>
  </w:comment>
  <w:comment w:id="165" w:author="Canty, Steven [2]" w:date="2024-01-24T15:08:00Z" w:initials="CS">
    <w:p w14:paraId="5828268B" w14:textId="57CD49AE" w:rsidR="00D16F5D" w:rsidRDefault="00D16F5D">
      <w:pPr>
        <w:pStyle w:val="CommentText"/>
      </w:pPr>
      <w:r>
        <w:rPr>
          <w:rStyle w:val="CommentReference"/>
        </w:rPr>
        <w:annotationRef/>
      </w:r>
      <w:r>
        <w:t>e.g. red tides, coral bleaching, it would be really good to provide some concise examples of anything where we suggest an impact.</w:t>
      </w:r>
    </w:p>
  </w:comment>
  <w:comment w:id="166" w:author="Catherine Lovelock" w:date="2024-01-17T09:42:00Z" w:initials="CL">
    <w:p w14:paraId="1B1EBEA8" w14:textId="77777777" w:rsidR="002360A2" w:rsidRDefault="002360A2">
      <w:pPr>
        <w:pStyle w:val="CommentText"/>
      </w:pPr>
      <w:r>
        <w:rPr>
          <w:rStyle w:val="CommentReference"/>
        </w:rPr>
        <w:annotationRef/>
      </w:r>
      <w:r>
        <w:t xml:space="preserve">I can add text on the Great barrier Reef water quality - which is a big issue - link to reef health, persistence of seagrass (Cole et al. ).  The importance of this impact could be stronger </w:t>
      </w:r>
      <w:proofErr w:type="spellStart"/>
      <w:r>
        <w:t>through out</w:t>
      </w:r>
      <w:proofErr w:type="spellEnd"/>
      <w:r>
        <w:t xml:space="preserve"> the manuscript.  </w:t>
      </w:r>
    </w:p>
    <w:p w14:paraId="058503CF" w14:textId="77777777" w:rsidR="002360A2" w:rsidRDefault="002360A2">
      <w:pPr>
        <w:pStyle w:val="CommentText"/>
      </w:pPr>
    </w:p>
    <w:p w14:paraId="5AEFC855" w14:textId="77777777" w:rsidR="002360A2" w:rsidRDefault="002360A2">
      <w:pPr>
        <w:pStyle w:val="CommentText"/>
      </w:pPr>
      <w:r>
        <w:t xml:space="preserve">There is a ref from the UK that suggests that increases in N with </w:t>
      </w:r>
      <w:proofErr w:type="spellStart"/>
      <w:r>
        <w:t>fertilising</w:t>
      </w:r>
      <w:proofErr w:type="spellEnd"/>
      <w:r>
        <w:t xml:space="preserve"> crops was co-incident with loss of wetlands, leading to </w:t>
      </w:r>
      <w:proofErr w:type="spellStart"/>
      <w:r>
        <w:t>catatrophic</w:t>
      </w:r>
      <w:proofErr w:type="spellEnd"/>
      <w:r>
        <w:t xml:space="preserve"> declines in water quality in </w:t>
      </w:r>
      <w:proofErr w:type="spellStart"/>
      <w:r>
        <w:t>riviers</w:t>
      </w:r>
      <w:proofErr w:type="spellEnd"/>
      <w:r>
        <w:t xml:space="preserve"> </w:t>
      </w:r>
    </w:p>
    <w:p w14:paraId="3BE53E32" w14:textId="77777777" w:rsidR="002360A2" w:rsidRDefault="002360A2">
      <w:pPr>
        <w:pStyle w:val="CommentText"/>
      </w:pPr>
    </w:p>
    <w:p w14:paraId="68733575" w14:textId="77777777" w:rsidR="002360A2" w:rsidRDefault="002360A2" w:rsidP="005870D9">
      <w:pPr>
        <w:pStyle w:val="CommentText"/>
      </w:pPr>
      <w:proofErr w:type="spellStart"/>
      <w:r>
        <w:rPr>
          <w:color w:val="222222"/>
          <w:highlight w:val="white"/>
        </w:rPr>
        <w:t>Jickells</w:t>
      </w:r>
      <w:proofErr w:type="spellEnd"/>
      <w:r>
        <w:rPr>
          <w:color w:val="222222"/>
          <w:highlight w:val="white"/>
        </w:rPr>
        <w:t>, T.D., Andrews, J.E. and Parkes, D.J., 2016. Direct and indirect effects of estuarine reclamation on nutrient and metal fluxes in the global coastal zone. </w:t>
      </w:r>
      <w:r>
        <w:rPr>
          <w:i/>
          <w:iCs/>
          <w:color w:val="222222"/>
          <w:highlight w:val="white"/>
        </w:rPr>
        <w:t>Aquatic Geochemistry</w:t>
      </w:r>
      <w:r>
        <w:rPr>
          <w:color w:val="222222"/>
          <w:highlight w:val="white"/>
        </w:rPr>
        <w:t>, </w:t>
      </w:r>
      <w:r>
        <w:rPr>
          <w:i/>
          <w:iCs/>
          <w:color w:val="222222"/>
          <w:highlight w:val="white"/>
        </w:rPr>
        <w:t>22</w:t>
      </w:r>
      <w:r>
        <w:rPr>
          <w:color w:val="222222"/>
          <w:highlight w:val="white"/>
        </w:rPr>
        <w:t>, pp.337-348.</w:t>
      </w:r>
      <w:r>
        <w:t xml:space="preserve"> </w:t>
      </w:r>
    </w:p>
  </w:comment>
  <w:comment w:id="172" w:author="Krauss, Ken W" w:date="2024-01-16T08:36:00Z" w:initials="KKW">
    <w:p w14:paraId="6577D0C7" w14:textId="77777777" w:rsidR="008F3EEF" w:rsidRDefault="00A22E12">
      <w:pPr>
        <w:pStyle w:val="CommentText"/>
      </w:pPr>
      <w:r>
        <w:rPr>
          <w:rStyle w:val="CommentReference"/>
        </w:rPr>
        <w:annotationRef/>
      </w:r>
      <w:r w:rsidR="008F3EEF">
        <w:t xml:space="preserve">The opposite can occur also, see </w:t>
      </w:r>
      <w:hyperlink r:id="rId7" w:history="1">
        <w:r w:rsidR="008F3EEF" w:rsidRPr="00A12CA6">
          <w:rPr>
            <w:rStyle w:val="Hyperlink"/>
          </w:rPr>
          <w:t>https://doi.org/10.1111/gcb.12287</w:t>
        </w:r>
      </w:hyperlink>
      <w:r w:rsidR="008F3EEF">
        <w:t xml:space="preserve"> </w:t>
      </w:r>
    </w:p>
    <w:p w14:paraId="40914CB1" w14:textId="77777777" w:rsidR="008F3EEF" w:rsidRDefault="008F3EEF">
      <w:pPr>
        <w:pStyle w:val="CommentText"/>
      </w:pPr>
    </w:p>
    <w:p w14:paraId="6F69AFC5" w14:textId="77777777" w:rsidR="008F3EEF" w:rsidRDefault="008F3EEF" w:rsidP="00A12CA6">
      <w:pPr>
        <w:pStyle w:val="CommentText"/>
      </w:pPr>
      <w:r>
        <w:t>Although, this paper makes a major assumption that I do not fully follow.</w:t>
      </w:r>
    </w:p>
  </w:comment>
  <w:comment w:id="173" w:author="Canty, Steven [2]" w:date="2024-01-24T15:10:00Z" w:initials="CS">
    <w:p w14:paraId="719CB39E" w14:textId="77777777" w:rsidR="00D16F5D" w:rsidRDefault="00D16F5D">
      <w:pPr>
        <w:pStyle w:val="CommentText"/>
      </w:pPr>
      <w:r>
        <w:rPr>
          <w:rStyle w:val="CommentReference"/>
        </w:rPr>
        <w:annotationRef/>
      </w:r>
      <w:r>
        <w:t>Is this an and/or.</w:t>
      </w:r>
    </w:p>
    <w:p w14:paraId="3FFC7982" w14:textId="5981E23E" w:rsidR="00D16F5D" w:rsidRDefault="00D16F5D">
      <w:pPr>
        <w:pStyle w:val="CommentText"/>
      </w:pPr>
      <w:r>
        <w:t>Or that they receive from all but at different levels depending on where they are?</w:t>
      </w:r>
    </w:p>
  </w:comment>
  <w:comment w:id="174" w:author="Josh Breithaupt" w:date="2024-01-26T16:51:00Z" w:initials="JB">
    <w:p w14:paraId="40DDECD3" w14:textId="77777777" w:rsidR="001040D5" w:rsidRDefault="001040D5">
      <w:pPr>
        <w:pStyle w:val="CommentText"/>
      </w:pPr>
      <w:r>
        <w:rPr>
          <w:rStyle w:val="CommentReference"/>
        </w:rPr>
        <w:annotationRef/>
      </w:r>
      <w:r>
        <w:t>Could consider adding a couple mangrove N-cycling references:</w:t>
      </w:r>
    </w:p>
    <w:p w14:paraId="1CD32655" w14:textId="77777777" w:rsidR="001040D5" w:rsidRDefault="001040D5">
      <w:pPr>
        <w:pStyle w:val="CommentText"/>
        <w:ind w:left="480"/>
      </w:pPr>
      <w:r>
        <w:t>Reis CRG, Nardoto GB, Oliveira RS (2017) Global overview on nitrogen dynamics in mangroves and consequences of increasing nitrogen availability for these systems. Plant and Soil 410:1–19. doi: 10.1007/s11104-016-3123-7</w:t>
      </w:r>
    </w:p>
    <w:p w14:paraId="6B724FE3" w14:textId="77777777" w:rsidR="001040D5" w:rsidRDefault="001040D5">
      <w:pPr>
        <w:pStyle w:val="CommentText"/>
      </w:pPr>
      <w:r>
        <w:t xml:space="preserve"> </w:t>
      </w:r>
    </w:p>
    <w:p w14:paraId="1B6F9C79" w14:textId="77777777" w:rsidR="001040D5" w:rsidRDefault="001040D5">
      <w:pPr>
        <w:pStyle w:val="CommentText"/>
        <w:ind w:left="480"/>
      </w:pPr>
      <w:r>
        <w:t>Alongi DM (2020) Nitrogen Cycling and Mass Balance in the World’s Mangrove Forests. Nitrogen 1:167–189. doi: 10.3390/nitrogen1020014</w:t>
      </w:r>
    </w:p>
    <w:p w14:paraId="00252609" w14:textId="77777777" w:rsidR="001040D5" w:rsidRDefault="001040D5" w:rsidP="00B447B0">
      <w:pPr>
        <w:pStyle w:val="CommentText"/>
      </w:pPr>
    </w:p>
  </w:comment>
  <w:comment w:id="183" w:author="Krauss, Ken W" w:date="2024-01-16T08:37:00Z" w:initials="KKW">
    <w:p w14:paraId="2A8CF98F" w14:textId="5CE1DAD3" w:rsidR="00A22E12" w:rsidRDefault="00A22E12" w:rsidP="006C4C7F">
      <w:pPr>
        <w:pStyle w:val="CommentText"/>
      </w:pPr>
      <w:r>
        <w:rPr>
          <w:rStyle w:val="CommentReference"/>
        </w:rPr>
        <w:annotationRef/>
      </w:r>
      <w:r>
        <w:t>Could the core-to-SET rate comparisons shed more light on this?</w:t>
      </w:r>
    </w:p>
  </w:comment>
  <w:comment w:id="193" w:author="Krauss, Ken W" w:date="2024-01-16T08:39:00Z" w:initials="KKW">
    <w:p w14:paraId="25954567" w14:textId="77777777" w:rsidR="008F3EEF" w:rsidRDefault="005C272A" w:rsidP="00277C8E">
      <w:pPr>
        <w:pStyle w:val="CommentText"/>
      </w:pPr>
      <w:r>
        <w:rPr>
          <w:rStyle w:val="CommentReference"/>
        </w:rPr>
        <w:annotationRef/>
      </w:r>
      <w:r w:rsidR="008F3EEF">
        <w:t>As is likely the case for many tidal wetlands undergoing eutrophication. I would guess.</w:t>
      </w:r>
    </w:p>
  </w:comment>
  <w:comment w:id="195" w:author="Krauss, Ken W" w:date="2024-01-16T08:40:00Z" w:initials="KKW">
    <w:p w14:paraId="70518F00" w14:textId="77777777" w:rsidR="008F3EEF" w:rsidRDefault="005C272A" w:rsidP="0037294D">
      <w:pPr>
        <w:pStyle w:val="CommentText"/>
      </w:pPr>
      <w:r>
        <w:rPr>
          <w:rStyle w:val="CommentReference"/>
        </w:rPr>
        <w:annotationRef/>
      </w:r>
      <w:r w:rsidR="008F3EEF">
        <w:t>To a critical depth of permanent anaerobiosis. Would still mineralize faster when tidal wetland soils are exposed to the atmosphere, which occurs at least &gt;50-60% of the year for middle intertidal wetlands at the lowest elevation and often upwards of 75% of the year for upper intertidal wetlands.</w:t>
      </w:r>
    </w:p>
  </w:comment>
  <w:comment w:id="194" w:author="Lisa Chambers" w:date="2024-01-22T11:47:00Z" w:initials="LC">
    <w:p w14:paraId="49485D22" w14:textId="77777777" w:rsidR="007650B0" w:rsidRDefault="007650B0" w:rsidP="007650B0">
      <w:pPr>
        <w:pStyle w:val="CommentText"/>
      </w:pPr>
      <w:r>
        <w:rPr>
          <w:rStyle w:val="CommentReference"/>
        </w:rPr>
        <w:annotationRef/>
      </w:r>
      <w:r>
        <w:t>Depending on soil type, mineral associations and/or biochemical complexity may dictate the stability of the ON</w:t>
      </w:r>
    </w:p>
  </w:comment>
  <w:comment w:id="198" w:author="Lisa Chambers" w:date="2024-01-22T11:52:00Z" w:initials="LC">
    <w:p w14:paraId="66B952E1" w14:textId="77777777" w:rsidR="00573523" w:rsidRDefault="00573523" w:rsidP="00573523">
      <w:pPr>
        <w:pStyle w:val="CommentText"/>
      </w:pPr>
      <w:r>
        <w:rPr>
          <w:rStyle w:val="CommentReference"/>
        </w:rPr>
        <w:annotationRef/>
      </w:r>
      <w:r>
        <w:t xml:space="preserve">Note that N profiles in coastal wetlands are often non-linear. See </w:t>
      </w:r>
      <w:hyperlink r:id="rId8" w:history="1">
        <w:r w:rsidRPr="00BC50D8">
          <w:rPr>
            <w:rStyle w:val="Hyperlink"/>
          </w:rPr>
          <w:t>https://doi.org/10.1016/j.geoderma.2018.08.020</w:t>
        </w:r>
      </w:hyperlink>
    </w:p>
  </w:comment>
  <w:comment w:id="201" w:author="Krauss, Ken W" w:date="2024-01-16T08:43:00Z" w:initials="KKW">
    <w:p w14:paraId="0DBBAFB0" w14:textId="44FD8DEB" w:rsidR="005C272A" w:rsidRDefault="005C272A" w:rsidP="005C49E8">
      <w:pPr>
        <w:pStyle w:val="CommentText"/>
      </w:pPr>
      <w:r>
        <w:rPr>
          <w:rStyle w:val="CommentReference"/>
        </w:rPr>
        <w:annotationRef/>
      </w:r>
      <w:r>
        <w:t>remineralized or mineralized? I do get confused by the application of these terms.</w:t>
      </w:r>
    </w:p>
  </w:comment>
  <w:comment w:id="202" w:author="Canty, Steven [2]" w:date="2024-01-24T15:12:00Z" w:initials="CS">
    <w:p w14:paraId="063A2E52" w14:textId="670F877C" w:rsidR="00D72246" w:rsidRDefault="00D72246">
      <w:pPr>
        <w:pStyle w:val="CommentText"/>
      </w:pPr>
      <w:r>
        <w:rPr>
          <w:rStyle w:val="CommentReference"/>
        </w:rPr>
        <w:annotationRef/>
      </w:r>
      <w:r>
        <w:t>What is the significance of this?</w:t>
      </w:r>
    </w:p>
  </w:comment>
  <w:comment w:id="204" w:author="Rovai, Andre S ERDC-RDE-EL-MS CIV" w:date="2024-01-21T20:20:00Z" w:initials="RASEREMC">
    <w:p w14:paraId="4292A8EE" w14:textId="4C29896F" w:rsidR="005F0D32" w:rsidRDefault="005F0D32">
      <w:pPr>
        <w:pStyle w:val="CommentText"/>
      </w:pPr>
      <w:r>
        <w:rPr>
          <w:rStyle w:val="CommentReference"/>
        </w:rPr>
        <w:annotationRef/>
      </w:r>
      <w:r>
        <w:t>Perhaps cite</w:t>
      </w:r>
      <w:r w:rsidR="005660DB">
        <w:t xml:space="preserve"> as a table footnote</w:t>
      </w:r>
      <w:r>
        <w:t xml:space="preserve"> where these area estimates are coming from</w:t>
      </w:r>
      <w:r w:rsidR="00660F23">
        <w:t>?</w:t>
      </w:r>
    </w:p>
  </w:comment>
  <w:comment w:id="206" w:author="Catherine Lovelock" w:date="2024-01-17T09:44:00Z" w:initials="CL">
    <w:p w14:paraId="4AD5ADA5" w14:textId="77777777" w:rsidR="002360A2" w:rsidRDefault="002360A2" w:rsidP="00E63D26">
      <w:pPr>
        <w:pStyle w:val="CommentText"/>
      </w:pPr>
      <w:r>
        <w:rPr>
          <w:rStyle w:val="CommentReference"/>
        </w:rPr>
        <w:annotationRef/>
      </w:r>
      <w:r>
        <w:t>From Murray et al. 2022 - there are losses and gains - could include in this table?</w:t>
      </w:r>
    </w:p>
  </w:comment>
  <w:comment w:id="207" w:author="Tania L.G. Maxwell" w:date="2024-01-17T09:28:00Z" w:initials="TLM">
    <w:p w14:paraId="528C8629" w14:textId="77777777" w:rsidR="00255C60" w:rsidRDefault="00255C60" w:rsidP="00255C60">
      <w:pPr>
        <w:pStyle w:val="CommentText"/>
      </w:pPr>
      <w:r>
        <w:rPr>
          <w:rStyle w:val="CommentReference"/>
        </w:rPr>
        <w:annotationRef/>
      </w:r>
      <w:r>
        <w:t xml:space="preserve">2020 mangrove extent from Bunting et al. : 147,359 km2 </w:t>
      </w:r>
    </w:p>
    <w:p w14:paraId="29B28753" w14:textId="77777777" w:rsidR="00255C60" w:rsidRDefault="00255C60" w:rsidP="00255C60">
      <w:pPr>
        <w:pStyle w:val="CommentText"/>
      </w:pPr>
      <w:r>
        <w:t>2020 marsh extent from Worthington et al.: 52,880 km2</w:t>
      </w:r>
    </w:p>
  </w:comment>
  <w:comment w:id="208" w:author="Canty, Steven [2]" w:date="2024-01-24T15:13:00Z" w:initials="CS">
    <w:p w14:paraId="03AF6D2A" w14:textId="5923BFAE" w:rsidR="00D72246" w:rsidRDefault="00D72246">
      <w:pPr>
        <w:pStyle w:val="CommentText"/>
      </w:pPr>
      <w:r>
        <w:rPr>
          <w:rStyle w:val="CommentReference"/>
        </w:rPr>
        <w:annotationRef/>
      </w:r>
      <w:r>
        <w:t>May want to put the decimals in or round up for marsh or mangrove as currently the sum is 402.</w:t>
      </w:r>
    </w:p>
  </w:comment>
  <w:comment w:id="209" w:author="Krauss, Ken W" w:date="2024-01-16T08:45:00Z" w:initials="KKW">
    <w:p w14:paraId="0D940205" w14:textId="77777777" w:rsidR="00F860A7" w:rsidRDefault="005C272A" w:rsidP="005C37A3">
      <w:pPr>
        <w:pStyle w:val="CommentText"/>
      </w:pPr>
      <w:r>
        <w:rPr>
          <w:rStyle w:val="CommentReference"/>
        </w:rPr>
        <w:annotationRef/>
      </w:r>
      <w:r w:rsidR="00F860A7">
        <w:t>Technically, this is a "steady-state," and not really an equilibrium. An equilibrium is modelled procedurally, which I think works well given the time stamp. It could be a true equilibrium for a period of time, but that implies something that we do not really measure empirically over longer time periods (core records).</w:t>
      </w:r>
    </w:p>
  </w:comment>
  <w:comment w:id="213" w:author="Catherine Lovelock" w:date="2024-01-17T09:48:00Z" w:initials="CL">
    <w:p w14:paraId="349E572F" w14:textId="77777777" w:rsidR="002360A2" w:rsidRDefault="002360A2" w:rsidP="00197138">
      <w:pPr>
        <w:pStyle w:val="CommentText"/>
      </w:pPr>
      <w:r>
        <w:rPr>
          <w:rStyle w:val="CommentReference"/>
        </w:rPr>
        <w:annotationRef/>
      </w:r>
      <w:r>
        <w:t>Parts of the Caribbean? All of the coral reef provinces?  Oceanic setting as compared to setting associated with deltas and estuaries?  Is the global geomorphic typology (Worthington et al. ) helpful in this?</w:t>
      </w:r>
    </w:p>
  </w:comment>
  <w:comment w:id="216" w:author="Krauss, Ken W" w:date="2024-01-16T08:48:00Z" w:initials="KKW">
    <w:p w14:paraId="06D58E27" w14:textId="03EF564A" w:rsidR="008F3EEF" w:rsidRDefault="000806C6" w:rsidP="000F2F11">
      <w:pPr>
        <w:pStyle w:val="CommentText"/>
      </w:pPr>
      <w:r>
        <w:rPr>
          <w:rStyle w:val="CommentReference"/>
        </w:rPr>
        <w:annotationRef/>
      </w:r>
      <w:r w:rsidR="008F3EEF">
        <w:t>Excellent point to make. I wonder if we could propose a soil C:N ratio that dictates this? Would the mean of Figure 1 work? I would expect differences for marshes and mangroves in fact. I feel like lignin:N ratios would affect this, athough I have a weaker understanding of tissue biochemistry than others on this manuscript.</w:t>
      </w:r>
    </w:p>
  </w:comment>
  <w:comment w:id="218" w:author="Rovai, Andre S ERDC-RDE-EL-MS CIV" w:date="2024-01-21T20:29:00Z" w:initials="RASEREMC">
    <w:p w14:paraId="4DAF6F0E" w14:textId="73A3B669" w:rsidR="00221228" w:rsidRDefault="00221228">
      <w:pPr>
        <w:pStyle w:val="CommentText"/>
      </w:pPr>
      <w:r>
        <w:rPr>
          <w:rStyle w:val="CommentReference"/>
        </w:rPr>
        <w:annotationRef/>
      </w:r>
      <w:r>
        <w:t>I think the carbon part is available at the CCRCN atlas but not the N data. So you may want to cite this here</w:t>
      </w:r>
    </w:p>
  </w:comment>
  <w:comment w:id="221" w:author="Catherine Lovelock" w:date="2024-01-17T09:52:00Z" w:initials="CL">
    <w:p w14:paraId="03EF6F22" w14:textId="77777777" w:rsidR="00E10290" w:rsidRDefault="00E10290" w:rsidP="00D7510F">
      <w:pPr>
        <w:pStyle w:val="CommentText"/>
      </w:pPr>
      <w:r>
        <w:rPr>
          <w:rStyle w:val="CommentReference"/>
        </w:rPr>
        <w:annotationRef/>
      </w:r>
      <w:r>
        <w:t>As Ken says - SET data also possible</w:t>
      </w:r>
    </w:p>
  </w:comment>
  <w:comment w:id="225" w:author="Tania L.G. Maxwell" w:date="2024-01-17T11:23:00Z" w:initials="TLM">
    <w:p w14:paraId="7B05D49A" w14:textId="77777777" w:rsidR="001342E5" w:rsidRDefault="001342E5" w:rsidP="001342E5">
      <w:pPr>
        <w:pStyle w:val="CommentText"/>
      </w:pPr>
      <w:r>
        <w:rPr>
          <w:rStyle w:val="CommentReference"/>
        </w:rPr>
        <w:annotationRef/>
      </w:r>
      <w:r>
        <w:t>See comments above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B063AE" w15:done="0"/>
  <w15:commentEx w15:paraId="3FC049A4" w15:done="0"/>
  <w15:commentEx w15:paraId="154E01BD" w15:done="0"/>
  <w15:commentEx w15:paraId="3366C408" w15:done="0"/>
  <w15:commentEx w15:paraId="5EB6704A" w15:paraIdParent="3366C408" w15:done="0"/>
  <w15:commentEx w15:paraId="2ECCA8C4" w15:done="0"/>
  <w15:commentEx w15:paraId="015CA196" w15:done="0"/>
  <w15:commentEx w15:paraId="69230639" w15:done="0"/>
  <w15:commentEx w15:paraId="44BC48A0" w15:done="0"/>
  <w15:commentEx w15:paraId="66010C05" w15:done="0"/>
  <w15:commentEx w15:paraId="0BEA97EE" w15:done="0"/>
  <w15:commentEx w15:paraId="6931FEDD" w15:done="0"/>
  <w15:commentEx w15:paraId="374D3249" w15:done="0"/>
  <w15:commentEx w15:paraId="10E5D39B" w15:done="0"/>
  <w15:commentEx w15:paraId="73B85A2F" w15:done="0"/>
  <w15:commentEx w15:paraId="21C12198" w15:done="0"/>
  <w15:commentEx w15:paraId="2878CEB1" w15:done="0"/>
  <w15:commentEx w15:paraId="21127546" w15:done="0"/>
  <w15:commentEx w15:paraId="672878D0" w15:done="0"/>
  <w15:commentEx w15:paraId="5216B33F" w15:done="0"/>
  <w15:commentEx w15:paraId="1AC47644" w15:done="0"/>
  <w15:commentEx w15:paraId="50666094" w15:done="0"/>
  <w15:commentEx w15:paraId="4AE1A0DC" w15:done="0"/>
  <w15:commentEx w15:paraId="0C4C2E6F" w15:done="0"/>
  <w15:commentEx w15:paraId="403ADFCC" w15:done="0"/>
  <w15:commentEx w15:paraId="01AAE25A" w15:done="0"/>
  <w15:commentEx w15:paraId="741F892B" w15:done="0"/>
  <w15:commentEx w15:paraId="11FDB250" w15:done="0"/>
  <w15:commentEx w15:paraId="47636265" w15:paraIdParent="11FDB250" w15:done="0"/>
  <w15:commentEx w15:paraId="190304DF" w15:done="0"/>
  <w15:commentEx w15:paraId="046667DE" w15:done="0"/>
  <w15:commentEx w15:paraId="363A37AF" w15:done="0"/>
  <w15:commentEx w15:paraId="3C4E610B" w15:done="0"/>
  <w15:commentEx w15:paraId="5C29CD7A" w15:done="0"/>
  <w15:commentEx w15:paraId="017B88CF" w15:done="0"/>
  <w15:commentEx w15:paraId="04818DD8" w15:done="0"/>
  <w15:commentEx w15:paraId="518ED863" w15:done="0"/>
  <w15:commentEx w15:paraId="67F1E427" w15:done="0"/>
  <w15:commentEx w15:paraId="18497021" w15:done="0"/>
  <w15:commentEx w15:paraId="6727E332" w15:done="0"/>
  <w15:commentEx w15:paraId="30D95E1E" w15:done="0"/>
  <w15:commentEx w15:paraId="34B6F7D7" w15:done="0"/>
  <w15:commentEx w15:paraId="5828268B" w15:done="0"/>
  <w15:commentEx w15:paraId="68733575" w15:done="0"/>
  <w15:commentEx w15:paraId="6F69AFC5" w15:done="0"/>
  <w15:commentEx w15:paraId="3FFC7982" w15:done="0"/>
  <w15:commentEx w15:paraId="00252609" w15:done="0"/>
  <w15:commentEx w15:paraId="2A8CF98F" w15:done="0"/>
  <w15:commentEx w15:paraId="25954567" w15:done="0"/>
  <w15:commentEx w15:paraId="70518F00" w15:done="0"/>
  <w15:commentEx w15:paraId="49485D22" w15:done="0"/>
  <w15:commentEx w15:paraId="66B952E1" w15:done="0"/>
  <w15:commentEx w15:paraId="0DBBAFB0" w15:done="0"/>
  <w15:commentEx w15:paraId="063A2E52" w15:done="0"/>
  <w15:commentEx w15:paraId="4292A8EE" w15:done="0"/>
  <w15:commentEx w15:paraId="4AD5ADA5" w15:done="0"/>
  <w15:commentEx w15:paraId="29B28753" w15:done="0"/>
  <w15:commentEx w15:paraId="03AF6D2A" w15:done="0"/>
  <w15:commentEx w15:paraId="0D940205" w15:done="0"/>
  <w15:commentEx w15:paraId="349E572F" w15:done="0"/>
  <w15:commentEx w15:paraId="06D58E27" w15:done="0"/>
  <w15:commentEx w15:paraId="4DAF6F0E" w15:done="0"/>
  <w15:commentEx w15:paraId="03EF6F22" w15:done="0"/>
  <w15:commentEx w15:paraId="7B05D4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94FDD59" w16cex:dateUtc="2024-01-15T22:35:00Z"/>
  <w16cex:commentExtensible w16cex:durableId="4AADDDA9" w16cex:dateUtc="2024-01-22T16:05:00Z"/>
  <w16cex:commentExtensible w16cex:durableId="294FDE92" w16cex:dateUtc="2024-01-15T22:40:00Z"/>
  <w16cex:commentExtensible w16cex:durableId="295E55DF" w16cex:dateUtc="2024-01-26T21:01:00Z"/>
  <w16cex:commentExtensible w16cex:durableId="295E56B5" w16cex:dateUtc="2024-01-26T21:05:00Z"/>
  <w16cex:commentExtensible w16cex:durableId="69E90711" w16cex:dateUtc="2024-01-24T19:43:00Z"/>
  <w16cex:commentExtensible w16cex:durableId="294FDEED" w16cex:dateUtc="2024-01-15T22:42:00Z"/>
  <w16cex:commentExtensible w16cex:durableId="294FDF85" w16cex:dateUtc="2024-01-15T22:44:00Z"/>
  <w16cex:commentExtensible w16cex:durableId="1C3348AA" w16cex:dateUtc="2024-01-24T19:45:00Z"/>
  <w16cex:commentExtensible w16cex:durableId="5B440FA1" w16cex:dateUtc="2024-01-22T16:09:00Z"/>
  <w16cex:commentExtensible w16cex:durableId="141ABA68" w16cex:dateUtc="2024-01-22T01:14:00Z"/>
  <w16cex:commentExtensible w16cex:durableId="295E577E" w16cex:dateUtc="2024-01-26T21:08:00Z"/>
  <w16cex:commentExtensible w16cex:durableId="794FAABA" w16cex:dateUtc="2024-01-22T16:11:00Z"/>
  <w16cex:commentExtensible w16cex:durableId="2950B39E" w16cex:dateUtc="2024-01-16T13:49:00Z"/>
  <w16cex:commentExtensible w16cex:durableId="1FCD2747" w16cex:dateUtc="2024-01-22T16:19:00Z"/>
  <w16cex:commentExtensible w16cex:durableId="68387EB5" w16cex:dateUtc="2024-01-22T01:29:00Z"/>
  <w16cex:commentExtensible w16cex:durableId="2950B472" w16cex:dateUtc="2024-01-16T13:53:00Z"/>
  <w16cex:commentExtensible w16cex:durableId="41372CF1" w16cex:dateUtc="2024-01-16T23:25:00Z"/>
  <w16cex:commentExtensible w16cex:durableId="0A8D40C6" w16cex:dateUtc="2024-01-24T19:49:00Z"/>
  <w16cex:commentExtensible w16cex:durableId="0F0F13EE" w16cex:dateUtc="2024-01-22T16:23:00Z"/>
  <w16cex:commentExtensible w16cex:durableId="2E176B68" w16cex:dateUtc="2024-01-23T16:50:00Z"/>
  <w16cex:commentExtensible w16cex:durableId="2950B526" w16cex:dateUtc="2024-01-16T13:56:00Z"/>
  <w16cex:commentExtensible w16cex:durableId="2950B547" w16cex:dateUtc="2024-01-16T13:56:00Z"/>
  <w16cex:commentExtensible w16cex:durableId="2950B61D" w16cex:dateUtc="2024-01-16T14:00:00Z"/>
  <w16cex:commentExtensible w16cex:durableId="67435117" w16cex:dateUtc="2024-01-24T19:55:00Z"/>
  <w16cex:commentExtensible w16cex:durableId="2950B88B" w16cex:dateUtc="2024-01-16T14:10:00Z"/>
  <w16cex:commentExtensible w16cex:durableId="19F6CD0B" w16cex:dateUtc="2024-01-16T15:53:00Z"/>
  <w16cex:commentExtensible w16cex:durableId="7BC72D69" w16cex:dateUtc="2024-01-22T02:00:00Z"/>
  <w16cex:commentExtensible w16cex:durableId="3EFB86D0" w16cex:dateUtc="2024-01-22T16:27:00Z"/>
  <w16cex:commentExtensible w16cex:durableId="2F1D5DF2" w16cex:dateUtc="2024-01-24T19:57:00Z"/>
  <w16cex:commentExtensible w16cex:durableId="295E58D2" w16cex:dateUtc="2024-01-26T21:14:00Z"/>
  <w16cex:commentExtensible w16cex:durableId="0374B24B" w16cex:dateUtc="2024-01-24T19:54:00Z"/>
  <w16cex:commentExtensible w16cex:durableId="2950B8E1" w16cex:dateUtc="2024-01-16T14:12:00Z"/>
  <w16cex:commentExtensible w16cex:durableId="006F35EC" w16cex:dateUtc="2024-01-24T20:06:00Z"/>
  <w16cex:commentExtensible w16cex:durableId="2950BA58" w16cex:dateUtc="2024-01-16T14:18:00Z"/>
  <w16cex:commentExtensible w16cex:durableId="2950BA8B" w16cex:dateUtc="2024-01-16T14:19:00Z"/>
  <w16cex:commentExtensible w16cex:durableId="2950BC11" w16cex:dateUtc="2024-01-16T14:25:00Z"/>
  <w16cex:commentExtensible w16cex:durableId="15E7916B" w16cex:dateUtc="2024-01-22T16:28:00Z"/>
  <w16cex:commentExtensible w16cex:durableId="2950BC62" w16cex:dateUtc="2024-01-16T14:27:00Z"/>
  <w16cex:commentExtensible w16cex:durableId="295E59FD" w16cex:dateUtc="2024-01-26T21:19:00Z"/>
  <w16cex:commentExtensible w16cex:durableId="2950BDB5" w16cex:dateUtc="2024-01-16T14:32:00Z"/>
  <w16cex:commentExtensible w16cex:durableId="6D83C1DF" w16cex:dateUtc="2024-01-22T02:11:00Z"/>
  <w16cex:commentExtensible w16cex:durableId="0A3604DE" w16cex:dateUtc="2024-01-24T20:08:00Z"/>
  <w16cex:commentExtensible w16cex:durableId="29521F8B" w16cex:dateUtc="2024-01-16T23:42:00Z"/>
  <w16cex:commentExtensible w16cex:durableId="2950BE7B" w16cex:dateUtc="2024-01-16T14:36:00Z"/>
  <w16cex:commentExtensible w16cex:durableId="351A37E0" w16cex:dateUtc="2024-01-24T20:10:00Z"/>
  <w16cex:commentExtensible w16cex:durableId="295E61A7" w16cex:dateUtc="2024-01-26T21:51:00Z"/>
  <w16cex:commentExtensible w16cex:durableId="2950BECC" w16cex:dateUtc="2024-01-16T14:37:00Z"/>
  <w16cex:commentExtensible w16cex:durableId="2950BF2C" w16cex:dateUtc="2024-01-16T14:39:00Z"/>
  <w16cex:commentExtensible w16cex:durableId="2950BF7F" w16cex:dateUtc="2024-01-16T14:40:00Z"/>
  <w16cex:commentExtensible w16cex:durableId="75950A12" w16cex:dateUtc="2024-01-22T16:47:00Z"/>
  <w16cex:commentExtensible w16cex:durableId="311D4E20" w16cex:dateUtc="2024-01-22T16:52:00Z"/>
  <w16cex:commentExtensible w16cex:durableId="2950C04C" w16cex:dateUtc="2024-01-16T14:43:00Z"/>
  <w16cex:commentExtensible w16cex:durableId="59429673" w16cex:dateUtc="2024-01-24T20:12:00Z"/>
  <w16cex:commentExtensible w16cex:durableId="4B27B746" w16cex:dateUtc="2024-01-22T02:20:00Z"/>
  <w16cex:commentExtensible w16cex:durableId="29522012" w16cex:dateUtc="2024-01-16T23:44:00Z"/>
  <w16cex:commentExtensible w16cex:durableId="41F689BD" w16cex:dateUtc="2024-01-17T08:28:00Z"/>
  <w16cex:commentExtensible w16cex:durableId="3FA729D7" w16cex:dateUtc="2024-01-24T20:13:00Z"/>
  <w16cex:commentExtensible w16cex:durableId="2950C093" w16cex:dateUtc="2024-01-16T14:45:00Z"/>
  <w16cex:commentExtensible w16cex:durableId="295220D9" w16cex:dateUtc="2024-01-16T23:48:00Z"/>
  <w16cex:commentExtensible w16cex:durableId="2950C152" w16cex:dateUtc="2024-01-16T14:48:00Z"/>
  <w16cex:commentExtensible w16cex:durableId="524B4803" w16cex:dateUtc="2024-01-22T02:29:00Z"/>
  <w16cex:commentExtensible w16cex:durableId="295221F4" w16cex:dateUtc="2024-01-16T23: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B063AE" w16cid:durableId="294FDD59"/>
  <w16cid:commentId w16cid:paraId="3FC049A4" w16cid:durableId="4AADDDA9"/>
  <w16cid:commentId w16cid:paraId="154E01BD" w16cid:durableId="294FDE92"/>
  <w16cid:commentId w16cid:paraId="3366C408" w16cid:durableId="295E55DF"/>
  <w16cid:commentId w16cid:paraId="5EB6704A" w16cid:durableId="295E56B5"/>
  <w16cid:commentId w16cid:paraId="2ECCA8C4" w16cid:durableId="69E90711"/>
  <w16cid:commentId w16cid:paraId="015CA196" w16cid:durableId="294FDEED"/>
  <w16cid:commentId w16cid:paraId="69230639" w16cid:durableId="294FDF85"/>
  <w16cid:commentId w16cid:paraId="44BC48A0" w16cid:durableId="1C3348AA"/>
  <w16cid:commentId w16cid:paraId="66010C05" w16cid:durableId="5B440FA1"/>
  <w16cid:commentId w16cid:paraId="0BEA97EE" w16cid:durableId="141ABA68"/>
  <w16cid:commentId w16cid:paraId="6931FEDD" w16cid:durableId="295E577E"/>
  <w16cid:commentId w16cid:paraId="374D3249" w16cid:durableId="794FAABA"/>
  <w16cid:commentId w16cid:paraId="10E5D39B" w16cid:durableId="2950B39E"/>
  <w16cid:commentId w16cid:paraId="73B85A2F" w16cid:durableId="1FCD2747"/>
  <w16cid:commentId w16cid:paraId="21C12198" w16cid:durableId="68387EB5"/>
  <w16cid:commentId w16cid:paraId="2878CEB1" w16cid:durableId="2950B472"/>
  <w16cid:commentId w16cid:paraId="21127546" w16cid:durableId="41372CF1"/>
  <w16cid:commentId w16cid:paraId="672878D0" w16cid:durableId="0A8D40C6"/>
  <w16cid:commentId w16cid:paraId="5216B33F" w16cid:durableId="0F0F13EE"/>
  <w16cid:commentId w16cid:paraId="1AC47644" w16cid:durableId="2E176B68"/>
  <w16cid:commentId w16cid:paraId="50666094" w16cid:durableId="2950B526"/>
  <w16cid:commentId w16cid:paraId="4AE1A0DC" w16cid:durableId="2950B547"/>
  <w16cid:commentId w16cid:paraId="0C4C2E6F" w16cid:durableId="2950B61D"/>
  <w16cid:commentId w16cid:paraId="403ADFCC" w16cid:durableId="67435117"/>
  <w16cid:commentId w16cid:paraId="01AAE25A" w16cid:durableId="2950B88B"/>
  <w16cid:commentId w16cid:paraId="741F892B" w16cid:durableId="19F6CD0B"/>
  <w16cid:commentId w16cid:paraId="11FDB250" w16cid:durableId="7BC72D69"/>
  <w16cid:commentId w16cid:paraId="47636265" w16cid:durableId="3EFB86D0"/>
  <w16cid:commentId w16cid:paraId="190304DF" w16cid:durableId="2F1D5DF2"/>
  <w16cid:commentId w16cid:paraId="046667DE" w16cid:durableId="295E58D2"/>
  <w16cid:commentId w16cid:paraId="363A37AF" w16cid:durableId="0374B24B"/>
  <w16cid:commentId w16cid:paraId="3C4E610B" w16cid:durableId="2950B8E1"/>
  <w16cid:commentId w16cid:paraId="5C29CD7A" w16cid:durableId="006F35EC"/>
  <w16cid:commentId w16cid:paraId="017B88CF" w16cid:durableId="2950BA58"/>
  <w16cid:commentId w16cid:paraId="04818DD8" w16cid:durableId="2950BA8B"/>
  <w16cid:commentId w16cid:paraId="518ED863" w16cid:durableId="2950BC11"/>
  <w16cid:commentId w16cid:paraId="67F1E427" w16cid:durableId="15E7916B"/>
  <w16cid:commentId w16cid:paraId="18497021" w16cid:durableId="2950BC62"/>
  <w16cid:commentId w16cid:paraId="6727E332" w16cid:durableId="295E59FD"/>
  <w16cid:commentId w16cid:paraId="30D95E1E" w16cid:durableId="2950BDB5"/>
  <w16cid:commentId w16cid:paraId="34B6F7D7" w16cid:durableId="6D83C1DF"/>
  <w16cid:commentId w16cid:paraId="5828268B" w16cid:durableId="0A3604DE"/>
  <w16cid:commentId w16cid:paraId="68733575" w16cid:durableId="29521F8B"/>
  <w16cid:commentId w16cid:paraId="6F69AFC5" w16cid:durableId="2950BE7B"/>
  <w16cid:commentId w16cid:paraId="3FFC7982" w16cid:durableId="351A37E0"/>
  <w16cid:commentId w16cid:paraId="00252609" w16cid:durableId="295E61A7"/>
  <w16cid:commentId w16cid:paraId="2A8CF98F" w16cid:durableId="2950BECC"/>
  <w16cid:commentId w16cid:paraId="25954567" w16cid:durableId="2950BF2C"/>
  <w16cid:commentId w16cid:paraId="70518F00" w16cid:durableId="2950BF7F"/>
  <w16cid:commentId w16cid:paraId="49485D22" w16cid:durableId="75950A12"/>
  <w16cid:commentId w16cid:paraId="66B952E1" w16cid:durableId="311D4E20"/>
  <w16cid:commentId w16cid:paraId="0DBBAFB0" w16cid:durableId="2950C04C"/>
  <w16cid:commentId w16cid:paraId="063A2E52" w16cid:durableId="59429673"/>
  <w16cid:commentId w16cid:paraId="4292A8EE" w16cid:durableId="4B27B746"/>
  <w16cid:commentId w16cid:paraId="4AD5ADA5" w16cid:durableId="29522012"/>
  <w16cid:commentId w16cid:paraId="29B28753" w16cid:durableId="41F689BD"/>
  <w16cid:commentId w16cid:paraId="03AF6D2A" w16cid:durableId="3FA729D7"/>
  <w16cid:commentId w16cid:paraId="0D940205" w16cid:durableId="2950C093"/>
  <w16cid:commentId w16cid:paraId="349E572F" w16cid:durableId="295220D9"/>
  <w16cid:commentId w16cid:paraId="06D58E27" w16cid:durableId="2950C152"/>
  <w16cid:commentId w16cid:paraId="4DAF6F0E" w16cid:durableId="524B4803"/>
  <w16cid:commentId w16cid:paraId="03EF6F22" w16cid:durableId="295221F4"/>
  <w16cid:commentId w16cid:paraId="7B05D49A" w16cid:durableId="12ECC87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06B77" w14:textId="77777777" w:rsidR="0085517E" w:rsidRDefault="0085517E" w:rsidP="00766272">
      <w:r>
        <w:separator/>
      </w:r>
    </w:p>
  </w:endnote>
  <w:endnote w:type="continuationSeparator" w:id="0">
    <w:p w14:paraId="0CC73211" w14:textId="77777777" w:rsidR="0085517E" w:rsidRDefault="0085517E" w:rsidP="00766272">
      <w:r>
        <w:continuationSeparator/>
      </w:r>
    </w:p>
  </w:endnote>
  <w:endnote w:type="continuationNotice" w:id="1">
    <w:p w14:paraId="1A9ECEBB" w14:textId="77777777" w:rsidR="0085517E" w:rsidRDefault="008551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de">
    <w:altName w:val="Calibri"/>
    <w:panose1 w:val="020B0604020202020204"/>
    <w:charset w:val="00"/>
    <w:family w:val="swiss"/>
    <w:notTrueType/>
    <w:pitch w:val="default"/>
    <w:sig w:usb0="00000003" w:usb1="00000000" w:usb2="00000000" w:usb3="00000000" w:csb0="00000001" w:csb1="00000000"/>
  </w:font>
  <w:font w:name="Segoe UI">
    <w:panose1 w:val="020B0604020202020204"/>
    <w:charset w:val="00"/>
    <w:family w:val="swiss"/>
    <w:pitch w:val="variable"/>
    <w:sig w:usb0="E4002EFF" w:usb1="C000E47F" w:usb2="00000009" w:usb3="00000000" w:csb0="000001FF" w:csb1="00000000"/>
  </w:font>
  <w:font w:name="Avenir Book">
    <w:panose1 w:val="02000503020000020003"/>
    <w:charset w:val="00"/>
    <w:family w:val="auto"/>
    <w:pitch w:val="variable"/>
    <w:sig w:usb0="800000AF" w:usb1="5000204A" w:usb2="00000000" w:usb3="00000000" w:csb0="0000009B"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CFF94" w14:textId="77777777" w:rsidR="00B25275" w:rsidRDefault="00B252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6ED4A8" w14:textId="77777777" w:rsidR="0085517E" w:rsidRDefault="0085517E" w:rsidP="00766272">
      <w:r>
        <w:separator/>
      </w:r>
    </w:p>
  </w:footnote>
  <w:footnote w:type="continuationSeparator" w:id="0">
    <w:p w14:paraId="56E520D7" w14:textId="77777777" w:rsidR="0085517E" w:rsidRDefault="0085517E" w:rsidP="00766272">
      <w:r>
        <w:continuationSeparator/>
      </w:r>
    </w:p>
  </w:footnote>
  <w:footnote w:type="continuationNotice" w:id="1">
    <w:p w14:paraId="709BE00E" w14:textId="77777777" w:rsidR="0085517E" w:rsidRDefault="0085517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B1219" w14:textId="77777777" w:rsidR="00B25275" w:rsidRDefault="00B252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E7793F"/>
    <w:multiLevelType w:val="hybridMultilevel"/>
    <w:tmpl w:val="A99085C6"/>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229A2339"/>
    <w:multiLevelType w:val="hybridMultilevel"/>
    <w:tmpl w:val="6526F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0B1E0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3B73C1E"/>
    <w:multiLevelType w:val="multilevel"/>
    <w:tmpl w:val="F2FAF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F54D7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4CE650B9"/>
    <w:multiLevelType w:val="hybridMultilevel"/>
    <w:tmpl w:val="A99085C6"/>
    <w:lvl w:ilvl="0" w:tplc="FFFFFFFF">
      <w:start w:val="1"/>
      <w:numFmt w:val="decimal"/>
      <w:lvlText w:val="%1."/>
      <w:lvlJc w:val="left"/>
      <w:pPr>
        <w:ind w:left="810" w:hanging="360"/>
      </w:pPr>
      <w:rPr>
        <w:rFonts w:hint="default"/>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6" w15:restartNumberingAfterBreak="0">
    <w:nsid w:val="501D33CA"/>
    <w:multiLevelType w:val="multilevel"/>
    <w:tmpl w:val="2572D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B3031B0"/>
    <w:multiLevelType w:val="multilevel"/>
    <w:tmpl w:val="DFD2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6347155">
    <w:abstractNumId w:val="6"/>
  </w:num>
  <w:num w:numId="2" w16cid:durableId="1565876074">
    <w:abstractNumId w:val="7"/>
  </w:num>
  <w:num w:numId="3" w16cid:durableId="1726173239">
    <w:abstractNumId w:val="3"/>
  </w:num>
  <w:num w:numId="4" w16cid:durableId="683367138">
    <w:abstractNumId w:val="0"/>
  </w:num>
  <w:num w:numId="5" w16cid:durableId="1905792986">
    <w:abstractNumId w:val="4"/>
  </w:num>
  <w:num w:numId="6" w16cid:durableId="216599349">
    <w:abstractNumId w:val="2"/>
  </w:num>
  <w:num w:numId="7" w16cid:durableId="471543">
    <w:abstractNumId w:val="5"/>
  </w:num>
  <w:num w:numId="8" w16cid:durableId="186551466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rauss, Ken W">
    <w15:presenceInfo w15:providerId="AD" w15:userId="S::kraussk@usgs.gov::3f824431-32b3-449b-9eaa-c677244e5006"/>
  </w15:person>
  <w15:person w15:author="Canty, Steven">
    <w15:presenceInfo w15:providerId="AD" w15:userId="S::CantyS@SI.EDU::f9b546bb-480f-4bba-9fff-22829b5fbfc9"/>
  </w15:person>
  <w15:person w15:author="Josh Breithaupt">
    <w15:presenceInfo w15:providerId="AD" w15:userId="S::jbreithaupt@fsu.edu::a27b0ab9-2f5b-47ed-9978-7d1c54dec6be"/>
  </w15:person>
  <w15:person w15:author="Canty, Steven [2]">
    <w15:presenceInfo w15:providerId="AD" w15:userId="S::cantys@si.edu::f9b546bb-480f-4bba-9fff-22829b5fbfc9"/>
  </w15:person>
  <w15:person w15:author="Rovai, Andre S ERDC-RDE-EL-MS CIV">
    <w15:presenceInfo w15:providerId="None" w15:userId="Rovai, Andre S ERDC-RDE-EL-MS CIV"/>
  </w15:person>
  <w15:person w15:author="Catherine Lovelock">
    <w15:presenceInfo w15:providerId="AD" w15:userId="S::uqclovel@uq.edu.au::02c61e97-b7d1-46e9-a8af-a33c4a0d29ac"/>
  </w15:person>
  <w15:person w15:author="Tania L.G. Maxwell">
    <w15:presenceInfo w15:providerId="AD" w15:userId="S::tlgm2@cam.ac.uk::e83aacca-4723-4bd7-9bc5-054b86a337f4"/>
  </w15:person>
  <w15:person w15:author="Lisa Chambers">
    <w15:presenceInfo w15:providerId="AD" w15:userId="S::li432447@ucf.edu::4dabd94f-23aa-44fd-8e69-f1e7540dc1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doNotDisplayPageBoundaries/>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580"/>
    <w:rsid w:val="000002BA"/>
    <w:rsid w:val="0000459C"/>
    <w:rsid w:val="00016D35"/>
    <w:rsid w:val="0002711A"/>
    <w:rsid w:val="00032A35"/>
    <w:rsid w:val="000466BD"/>
    <w:rsid w:val="00046968"/>
    <w:rsid w:val="00050D6E"/>
    <w:rsid w:val="00057269"/>
    <w:rsid w:val="0006174D"/>
    <w:rsid w:val="00065E68"/>
    <w:rsid w:val="0007077F"/>
    <w:rsid w:val="000739E2"/>
    <w:rsid w:val="000806C6"/>
    <w:rsid w:val="000806EF"/>
    <w:rsid w:val="00082D2F"/>
    <w:rsid w:val="00085154"/>
    <w:rsid w:val="00094EAC"/>
    <w:rsid w:val="000A14C5"/>
    <w:rsid w:val="000A45CD"/>
    <w:rsid w:val="000A72DB"/>
    <w:rsid w:val="000B0683"/>
    <w:rsid w:val="000B07F0"/>
    <w:rsid w:val="000B3CF6"/>
    <w:rsid w:val="000C4138"/>
    <w:rsid w:val="000D52B2"/>
    <w:rsid w:val="000D530B"/>
    <w:rsid w:val="000F3F5A"/>
    <w:rsid w:val="001040D5"/>
    <w:rsid w:val="00107278"/>
    <w:rsid w:val="00117901"/>
    <w:rsid w:val="00117F28"/>
    <w:rsid w:val="00127751"/>
    <w:rsid w:val="00130BED"/>
    <w:rsid w:val="001342E5"/>
    <w:rsid w:val="0014385F"/>
    <w:rsid w:val="00144757"/>
    <w:rsid w:val="0016534E"/>
    <w:rsid w:val="00185FC5"/>
    <w:rsid w:val="0019242A"/>
    <w:rsid w:val="001A3157"/>
    <w:rsid w:val="001B4A9F"/>
    <w:rsid w:val="001B7F8C"/>
    <w:rsid w:val="001D4D36"/>
    <w:rsid w:val="001E3AB3"/>
    <w:rsid w:val="001F51CD"/>
    <w:rsid w:val="001F67DF"/>
    <w:rsid w:val="00207471"/>
    <w:rsid w:val="00216790"/>
    <w:rsid w:val="00217FE9"/>
    <w:rsid w:val="00221228"/>
    <w:rsid w:val="00224292"/>
    <w:rsid w:val="002244C7"/>
    <w:rsid w:val="00224AA6"/>
    <w:rsid w:val="0022671B"/>
    <w:rsid w:val="00232272"/>
    <w:rsid w:val="00234FF2"/>
    <w:rsid w:val="00235533"/>
    <w:rsid w:val="002360A2"/>
    <w:rsid w:val="00244275"/>
    <w:rsid w:val="00255C60"/>
    <w:rsid w:val="002576A1"/>
    <w:rsid w:val="00274B26"/>
    <w:rsid w:val="00275FD7"/>
    <w:rsid w:val="002960BE"/>
    <w:rsid w:val="002A052E"/>
    <w:rsid w:val="002A1608"/>
    <w:rsid w:val="002A6B00"/>
    <w:rsid w:val="002A6FCD"/>
    <w:rsid w:val="002E61B0"/>
    <w:rsid w:val="002F3FF1"/>
    <w:rsid w:val="002F48EB"/>
    <w:rsid w:val="003031D8"/>
    <w:rsid w:val="0031432A"/>
    <w:rsid w:val="00317894"/>
    <w:rsid w:val="00320743"/>
    <w:rsid w:val="00330F69"/>
    <w:rsid w:val="00334F78"/>
    <w:rsid w:val="003401DF"/>
    <w:rsid w:val="00340A5C"/>
    <w:rsid w:val="00346D63"/>
    <w:rsid w:val="00351AA5"/>
    <w:rsid w:val="00353D95"/>
    <w:rsid w:val="00355269"/>
    <w:rsid w:val="00364246"/>
    <w:rsid w:val="00370E8F"/>
    <w:rsid w:val="00374A42"/>
    <w:rsid w:val="00375290"/>
    <w:rsid w:val="0037728E"/>
    <w:rsid w:val="003808E6"/>
    <w:rsid w:val="00383C85"/>
    <w:rsid w:val="00391F0A"/>
    <w:rsid w:val="003A30AA"/>
    <w:rsid w:val="003B0ED3"/>
    <w:rsid w:val="003B5206"/>
    <w:rsid w:val="003C009D"/>
    <w:rsid w:val="003C108F"/>
    <w:rsid w:val="003C267F"/>
    <w:rsid w:val="003C470B"/>
    <w:rsid w:val="003C7B33"/>
    <w:rsid w:val="003C7FD1"/>
    <w:rsid w:val="003D0587"/>
    <w:rsid w:val="003E5A11"/>
    <w:rsid w:val="003E70E7"/>
    <w:rsid w:val="00406BFA"/>
    <w:rsid w:val="00422A41"/>
    <w:rsid w:val="00430C76"/>
    <w:rsid w:val="00443CE1"/>
    <w:rsid w:val="00443E9C"/>
    <w:rsid w:val="004463D7"/>
    <w:rsid w:val="00452094"/>
    <w:rsid w:val="004703AC"/>
    <w:rsid w:val="00470CBF"/>
    <w:rsid w:val="00480B46"/>
    <w:rsid w:val="004827CA"/>
    <w:rsid w:val="00485BEC"/>
    <w:rsid w:val="0049045F"/>
    <w:rsid w:val="004A3250"/>
    <w:rsid w:val="004C1637"/>
    <w:rsid w:val="004C2535"/>
    <w:rsid w:val="004C4D67"/>
    <w:rsid w:val="004C7868"/>
    <w:rsid w:val="004E6BF4"/>
    <w:rsid w:val="004E7DD4"/>
    <w:rsid w:val="004F50ED"/>
    <w:rsid w:val="00503788"/>
    <w:rsid w:val="00504850"/>
    <w:rsid w:val="005151C5"/>
    <w:rsid w:val="00523660"/>
    <w:rsid w:val="00544BE1"/>
    <w:rsid w:val="00546847"/>
    <w:rsid w:val="00557C2A"/>
    <w:rsid w:val="005660DB"/>
    <w:rsid w:val="005715D2"/>
    <w:rsid w:val="00573523"/>
    <w:rsid w:val="00574D50"/>
    <w:rsid w:val="0057772C"/>
    <w:rsid w:val="0059202C"/>
    <w:rsid w:val="005941E8"/>
    <w:rsid w:val="00597B3C"/>
    <w:rsid w:val="005A5510"/>
    <w:rsid w:val="005A7AEA"/>
    <w:rsid w:val="005C110E"/>
    <w:rsid w:val="005C272A"/>
    <w:rsid w:val="005C65B9"/>
    <w:rsid w:val="005E15B5"/>
    <w:rsid w:val="005E2031"/>
    <w:rsid w:val="005E400E"/>
    <w:rsid w:val="005E4504"/>
    <w:rsid w:val="005E48E6"/>
    <w:rsid w:val="005F096D"/>
    <w:rsid w:val="005F0D32"/>
    <w:rsid w:val="005F1FB0"/>
    <w:rsid w:val="005F6D60"/>
    <w:rsid w:val="00602CED"/>
    <w:rsid w:val="00604AE8"/>
    <w:rsid w:val="00605B19"/>
    <w:rsid w:val="00620ED3"/>
    <w:rsid w:val="00621684"/>
    <w:rsid w:val="0062389F"/>
    <w:rsid w:val="00635F46"/>
    <w:rsid w:val="00643788"/>
    <w:rsid w:val="0064393E"/>
    <w:rsid w:val="006454D5"/>
    <w:rsid w:val="0065184C"/>
    <w:rsid w:val="00654398"/>
    <w:rsid w:val="00660F23"/>
    <w:rsid w:val="00663873"/>
    <w:rsid w:val="00663C41"/>
    <w:rsid w:val="00663D48"/>
    <w:rsid w:val="00675871"/>
    <w:rsid w:val="0067665A"/>
    <w:rsid w:val="00681D1C"/>
    <w:rsid w:val="00685CF9"/>
    <w:rsid w:val="0068607E"/>
    <w:rsid w:val="006917F3"/>
    <w:rsid w:val="00692D3B"/>
    <w:rsid w:val="006A0614"/>
    <w:rsid w:val="006A171F"/>
    <w:rsid w:val="006B0045"/>
    <w:rsid w:val="006B677B"/>
    <w:rsid w:val="006C7340"/>
    <w:rsid w:val="006D1C45"/>
    <w:rsid w:val="006D35B1"/>
    <w:rsid w:val="006E0AB5"/>
    <w:rsid w:val="006E60C9"/>
    <w:rsid w:val="006F473A"/>
    <w:rsid w:val="006F49D1"/>
    <w:rsid w:val="00701182"/>
    <w:rsid w:val="00702EFF"/>
    <w:rsid w:val="00715CB8"/>
    <w:rsid w:val="00730021"/>
    <w:rsid w:val="00733460"/>
    <w:rsid w:val="007365A9"/>
    <w:rsid w:val="00752833"/>
    <w:rsid w:val="00756BC7"/>
    <w:rsid w:val="007650B0"/>
    <w:rsid w:val="0076524D"/>
    <w:rsid w:val="007656DE"/>
    <w:rsid w:val="00766272"/>
    <w:rsid w:val="007736BE"/>
    <w:rsid w:val="007747AB"/>
    <w:rsid w:val="00776DAC"/>
    <w:rsid w:val="007805A5"/>
    <w:rsid w:val="00793FA4"/>
    <w:rsid w:val="007969CE"/>
    <w:rsid w:val="007A5123"/>
    <w:rsid w:val="007C5BED"/>
    <w:rsid w:val="007D225C"/>
    <w:rsid w:val="007D7FA7"/>
    <w:rsid w:val="007E3676"/>
    <w:rsid w:val="007F6F39"/>
    <w:rsid w:val="00801018"/>
    <w:rsid w:val="00804985"/>
    <w:rsid w:val="0080588C"/>
    <w:rsid w:val="0081042E"/>
    <w:rsid w:val="008202FF"/>
    <w:rsid w:val="00824380"/>
    <w:rsid w:val="00827570"/>
    <w:rsid w:val="00830F75"/>
    <w:rsid w:val="008335EB"/>
    <w:rsid w:val="008340C7"/>
    <w:rsid w:val="00840C8F"/>
    <w:rsid w:val="00844129"/>
    <w:rsid w:val="00852F12"/>
    <w:rsid w:val="00854855"/>
    <w:rsid w:val="0085517E"/>
    <w:rsid w:val="00855521"/>
    <w:rsid w:val="008734E9"/>
    <w:rsid w:val="00875677"/>
    <w:rsid w:val="00885436"/>
    <w:rsid w:val="008856F9"/>
    <w:rsid w:val="00892AC4"/>
    <w:rsid w:val="008A14E1"/>
    <w:rsid w:val="008B2DE4"/>
    <w:rsid w:val="008C67E7"/>
    <w:rsid w:val="008D1F6D"/>
    <w:rsid w:val="008D24B9"/>
    <w:rsid w:val="008D4355"/>
    <w:rsid w:val="008E1319"/>
    <w:rsid w:val="008E1DAC"/>
    <w:rsid w:val="008F3EEF"/>
    <w:rsid w:val="008F44FB"/>
    <w:rsid w:val="00913001"/>
    <w:rsid w:val="009140BF"/>
    <w:rsid w:val="00927EB9"/>
    <w:rsid w:val="0093056E"/>
    <w:rsid w:val="0093213D"/>
    <w:rsid w:val="00932C51"/>
    <w:rsid w:val="00933581"/>
    <w:rsid w:val="0093467D"/>
    <w:rsid w:val="00946028"/>
    <w:rsid w:val="00955A19"/>
    <w:rsid w:val="009653D4"/>
    <w:rsid w:val="009820EA"/>
    <w:rsid w:val="009B0838"/>
    <w:rsid w:val="009B0D40"/>
    <w:rsid w:val="009B4B41"/>
    <w:rsid w:val="009B4DBA"/>
    <w:rsid w:val="009B64C0"/>
    <w:rsid w:val="009B6A9E"/>
    <w:rsid w:val="009C7D69"/>
    <w:rsid w:val="009D2754"/>
    <w:rsid w:val="009F5FC1"/>
    <w:rsid w:val="009F612E"/>
    <w:rsid w:val="009F68D8"/>
    <w:rsid w:val="00A03E03"/>
    <w:rsid w:val="00A10E2C"/>
    <w:rsid w:val="00A1357C"/>
    <w:rsid w:val="00A14B39"/>
    <w:rsid w:val="00A22E12"/>
    <w:rsid w:val="00A41209"/>
    <w:rsid w:val="00A431BE"/>
    <w:rsid w:val="00A505E6"/>
    <w:rsid w:val="00A60E94"/>
    <w:rsid w:val="00A6359E"/>
    <w:rsid w:val="00A7357B"/>
    <w:rsid w:val="00A74F93"/>
    <w:rsid w:val="00A7546F"/>
    <w:rsid w:val="00A77EB3"/>
    <w:rsid w:val="00A8636A"/>
    <w:rsid w:val="00A865C0"/>
    <w:rsid w:val="00A90A0D"/>
    <w:rsid w:val="00A9295B"/>
    <w:rsid w:val="00AA0A39"/>
    <w:rsid w:val="00AA0EA8"/>
    <w:rsid w:val="00AB34D3"/>
    <w:rsid w:val="00AB5E9B"/>
    <w:rsid w:val="00AB671A"/>
    <w:rsid w:val="00AC2CDC"/>
    <w:rsid w:val="00AC60C8"/>
    <w:rsid w:val="00AD0C15"/>
    <w:rsid w:val="00AD37D6"/>
    <w:rsid w:val="00AF1409"/>
    <w:rsid w:val="00AF2206"/>
    <w:rsid w:val="00AF3114"/>
    <w:rsid w:val="00AF3220"/>
    <w:rsid w:val="00AF7AB5"/>
    <w:rsid w:val="00B10057"/>
    <w:rsid w:val="00B10716"/>
    <w:rsid w:val="00B13E05"/>
    <w:rsid w:val="00B152FC"/>
    <w:rsid w:val="00B15B19"/>
    <w:rsid w:val="00B25275"/>
    <w:rsid w:val="00B41B26"/>
    <w:rsid w:val="00B442C8"/>
    <w:rsid w:val="00B8209F"/>
    <w:rsid w:val="00B830EF"/>
    <w:rsid w:val="00B84FC4"/>
    <w:rsid w:val="00B91462"/>
    <w:rsid w:val="00B94029"/>
    <w:rsid w:val="00B94DDC"/>
    <w:rsid w:val="00B94E3F"/>
    <w:rsid w:val="00BA3338"/>
    <w:rsid w:val="00BA55A6"/>
    <w:rsid w:val="00BB1CA5"/>
    <w:rsid w:val="00BB362B"/>
    <w:rsid w:val="00BB36A7"/>
    <w:rsid w:val="00BB78C7"/>
    <w:rsid w:val="00BC09AE"/>
    <w:rsid w:val="00BD465B"/>
    <w:rsid w:val="00BD5D1B"/>
    <w:rsid w:val="00BD6590"/>
    <w:rsid w:val="00BE0E6E"/>
    <w:rsid w:val="00BE2238"/>
    <w:rsid w:val="00BE3521"/>
    <w:rsid w:val="00BE4CA6"/>
    <w:rsid w:val="00BF113C"/>
    <w:rsid w:val="00C02C8C"/>
    <w:rsid w:val="00C05D5F"/>
    <w:rsid w:val="00C20B46"/>
    <w:rsid w:val="00C372FD"/>
    <w:rsid w:val="00C416D9"/>
    <w:rsid w:val="00C44E6D"/>
    <w:rsid w:val="00C44FAD"/>
    <w:rsid w:val="00C45567"/>
    <w:rsid w:val="00C4584C"/>
    <w:rsid w:val="00C649B1"/>
    <w:rsid w:val="00C72DBF"/>
    <w:rsid w:val="00C72DC6"/>
    <w:rsid w:val="00C802D0"/>
    <w:rsid w:val="00C878E1"/>
    <w:rsid w:val="00C914CF"/>
    <w:rsid w:val="00CA6211"/>
    <w:rsid w:val="00CA7023"/>
    <w:rsid w:val="00CB02F7"/>
    <w:rsid w:val="00CC2776"/>
    <w:rsid w:val="00CD4493"/>
    <w:rsid w:val="00CD5BEC"/>
    <w:rsid w:val="00CE0F73"/>
    <w:rsid w:val="00CE393D"/>
    <w:rsid w:val="00CF7C3B"/>
    <w:rsid w:val="00D16F5D"/>
    <w:rsid w:val="00D36453"/>
    <w:rsid w:val="00D4185F"/>
    <w:rsid w:val="00D427C0"/>
    <w:rsid w:val="00D4397A"/>
    <w:rsid w:val="00D510DB"/>
    <w:rsid w:val="00D650E5"/>
    <w:rsid w:val="00D654A4"/>
    <w:rsid w:val="00D72246"/>
    <w:rsid w:val="00D73CA7"/>
    <w:rsid w:val="00D75032"/>
    <w:rsid w:val="00D90564"/>
    <w:rsid w:val="00DA0A7B"/>
    <w:rsid w:val="00DA1718"/>
    <w:rsid w:val="00DB1054"/>
    <w:rsid w:val="00DB43D3"/>
    <w:rsid w:val="00DB47A7"/>
    <w:rsid w:val="00DB68BF"/>
    <w:rsid w:val="00DB7512"/>
    <w:rsid w:val="00DC0AEB"/>
    <w:rsid w:val="00DD09F2"/>
    <w:rsid w:val="00DE6C06"/>
    <w:rsid w:val="00DF1580"/>
    <w:rsid w:val="00E07A95"/>
    <w:rsid w:val="00E10290"/>
    <w:rsid w:val="00E15593"/>
    <w:rsid w:val="00E348AC"/>
    <w:rsid w:val="00E4790A"/>
    <w:rsid w:val="00E52B79"/>
    <w:rsid w:val="00E56A2B"/>
    <w:rsid w:val="00E63E00"/>
    <w:rsid w:val="00E6691F"/>
    <w:rsid w:val="00E7416E"/>
    <w:rsid w:val="00E76025"/>
    <w:rsid w:val="00E813E9"/>
    <w:rsid w:val="00E84F5C"/>
    <w:rsid w:val="00E90762"/>
    <w:rsid w:val="00E93051"/>
    <w:rsid w:val="00EA5F58"/>
    <w:rsid w:val="00EA78EB"/>
    <w:rsid w:val="00EE46EF"/>
    <w:rsid w:val="00EE5CF2"/>
    <w:rsid w:val="00EF148C"/>
    <w:rsid w:val="00EF4D19"/>
    <w:rsid w:val="00EF5029"/>
    <w:rsid w:val="00EF7339"/>
    <w:rsid w:val="00EF7C80"/>
    <w:rsid w:val="00F00A9C"/>
    <w:rsid w:val="00F0480B"/>
    <w:rsid w:val="00F113EC"/>
    <w:rsid w:val="00F14462"/>
    <w:rsid w:val="00F16E23"/>
    <w:rsid w:val="00F24F5F"/>
    <w:rsid w:val="00F27052"/>
    <w:rsid w:val="00F36779"/>
    <w:rsid w:val="00F37477"/>
    <w:rsid w:val="00F42256"/>
    <w:rsid w:val="00F43B1A"/>
    <w:rsid w:val="00F44085"/>
    <w:rsid w:val="00F44EF0"/>
    <w:rsid w:val="00F7019D"/>
    <w:rsid w:val="00F75389"/>
    <w:rsid w:val="00F828FB"/>
    <w:rsid w:val="00F860A7"/>
    <w:rsid w:val="00F87804"/>
    <w:rsid w:val="00F87EE0"/>
    <w:rsid w:val="00F9773E"/>
    <w:rsid w:val="00FB5DFC"/>
    <w:rsid w:val="00FC05E4"/>
    <w:rsid w:val="00FC4318"/>
    <w:rsid w:val="00FC6C6D"/>
    <w:rsid w:val="00FD4B33"/>
    <w:rsid w:val="00FF270E"/>
    <w:rsid w:val="00FF4688"/>
    <w:rsid w:val="00FF6D79"/>
  </w:rsids>
  <m:mathPr>
    <m:mathFont m:val="Cambria Math"/>
    <m:brkBin m:val="before"/>
    <m:brkBinSub m:val="--"/>
    <m:smallFrac m:val="0"/>
    <m:dispDef/>
    <m:lMargin m:val="0"/>
    <m:rMargin m:val="0"/>
    <m:defJc m:val="centerGroup"/>
    <m:wrapIndent m:val="1440"/>
    <m:intLim m:val="subSup"/>
    <m:naryLim m:val="undOvr"/>
  </m:mathPr>
  <w:themeFontLang w:val="en-US" w:eastAsia="zh-CN" w:bidi="yi-He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E04C5E"/>
  <w15:chartTrackingRefBased/>
  <w15:docId w15:val="{A5E69E28-1145-0E44-B801-3A376FBAA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267F"/>
    <w:rPr>
      <w:rFonts w:ascii="Times New Roman" w:eastAsia="Times New Roman" w:hAnsi="Times New Roman" w:cs="Times New Roman"/>
      <w:kern w:val="0"/>
      <w:lang w:bidi="yi-Hebr"/>
      <w14:ligatures w14:val="none"/>
    </w:rPr>
  </w:style>
  <w:style w:type="paragraph" w:styleId="Heading2">
    <w:name w:val="heading 2"/>
    <w:basedOn w:val="Normal"/>
    <w:link w:val="Heading2Char"/>
    <w:uiPriority w:val="9"/>
    <w:qFormat/>
    <w:rsid w:val="00766272"/>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322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85BEC"/>
    <w:rPr>
      <w:color w:val="0563C1" w:themeColor="hyperlink"/>
      <w:u w:val="single"/>
    </w:rPr>
  </w:style>
  <w:style w:type="character" w:styleId="UnresolvedMention">
    <w:name w:val="Unresolved Mention"/>
    <w:basedOn w:val="DefaultParagraphFont"/>
    <w:uiPriority w:val="99"/>
    <w:semiHidden/>
    <w:unhideWhenUsed/>
    <w:rsid w:val="00485BEC"/>
    <w:rPr>
      <w:color w:val="605E5C"/>
      <w:shd w:val="clear" w:color="auto" w:fill="E1DFDD"/>
    </w:rPr>
  </w:style>
  <w:style w:type="paragraph" w:styleId="Header">
    <w:name w:val="header"/>
    <w:basedOn w:val="Normal"/>
    <w:link w:val="HeaderChar"/>
    <w:uiPriority w:val="99"/>
    <w:unhideWhenUsed/>
    <w:rsid w:val="00766272"/>
    <w:pPr>
      <w:tabs>
        <w:tab w:val="center" w:pos="4680"/>
        <w:tab w:val="right" w:pos="9360"/>
      </w:tabs>
    </w:pPr>
    <w:rPr>
      <w:rFonts w:asciiTheme="minorHAnsi" w:eastAsiaTheme="minorHAnsi" w:hAnsiTheme="minorHAnsi" w:cstheme="minorBidi"/>
      <w:kern w:val="2"/>
      <w:lang w:bidi="ar-SA"/>
      <w14:ligatures w14:val="standardContextual"/>
    </w:rPr>
  </w:style>
  <w:style w:type="character" w:customStyle="1" w:styleId="HeaderChar">
    <w:name w:val="Header Char"/>
    <w:basedOn w:val="DefaultParagraphFont"/>
    <w:link w:val="Header"/>
    <w:uiPriority w:val="99"/>
    <w:rsid w:val="00766272"/>
  </w:style>
  <w:style w:type="paragraph" w:styleId="Footer">
    <w:name w:val="footer"/>
    <w:basedOn w:val="Normal"/>
    <w:link w:val="FooterChar"/>
    <w:uiPriority w:val="99"/>
    <w:unhideWhenUsed/>
    <w:rsid w:val="00766272"/>
    <w:pPr>
      <w:tabs>
        <w:tab w:val="center" w:pos="4680"/>
        <w:tab w:val="right" w:pos="9360"/>
      </w:tabs>
    </w:pPr>
    <w:rPr>
      <w:rFonts w:asciiTheme="minorHAnsi" w:eastAsiaTheme="minorHAnsi" w:hAnsiTheme="minorHAnsi" w:cstheme="minorBidi"/>
      <w:kern w:val="2"/>
      <w:lang w:bidi="ar-SA"/>
      <w14:ligatures w14:val="standardContextual"/>
    </w:rPr>
  </w:style>
  <w:style w:type="character" w:customStyle="1" w:styleId="FooterChar">
    <w:name w:val="Footer Char"/>
    <w:basedOn w:val="DefaultParagraphFont"/>
    <w:link w:val="Footer"/>
    <w:uiPriority w:val="99"/>
    <w:rsid w:val="00766272"/>
  </w:style>
  <w:style w:type="character" w:styleId="CommentReference">
    <w:name w:val="annotation reference"/>
    <w:basedOn w:val="DefaultParagraphFont"/>
    <w:uiPriority w:val="99"/>
    <w:semiHidden/>
    <w:unhideWhenUsed/>
    <w:rsid w:val="00766272"/>
    <w:rPr>
      <w:sz w:val="16"/>
      <w:szCs w:val="16"/>
    </w:rPr>
  </w:style>
  <w:style w:type="paragraph" w:styleId="CommentText">
    <w:name w:val="annotation text"/>
    <w:basedOn w:val="Normal"/>
    <w:link w:val="CommentTextChar"/>
    <w:uiPriority w:val="99"/>
    <w:unhideWhenUsed/>
    <w:rsid w:val="00766272"/>
    <w:rPr>
      <w:rFonts w:asciiTheme="minorHAnsi" w:eastAsiaTheme="minorHAnsi" w:hAnsiTheme="minorHAnsi" w:cstheme="minorBidi"/>
      <w:kern w:val="2"/>
      <w:sz w:val="20"/>
      <w:szCs w:val="20"/>
      <w:lang w:bidi="ar-SA"/>
      <w14:ligatures w14:val="standardContextual"/>
    </w:rPr>
  </w:style>
  <w:style w:type="character" w:customStyle="1" w:styleId="CommentTextChar">
    <w:name w:val="Comment Text Char"/>
    <w:basedOn w:val="DefaultParagraphFont"/>
    <w:link w:val="CommentText"/>
    <w:uiPriority w:val="99"/>
    <w:rsid w:val="00766272"/>
    <w:rPr>
      <w:sz w:val="20"/>
      <w:szCs w:val="20"/>
    </w:rPr>
  </w:style>
  <w:style w:type="paragraph" w:styleId="CommentSubject">
    <w:name w:val="annotation subject"/>
    <w:basedOn w:val="CommentText"/>
    <w:next w:val="CommentText"/>
    <w:link w:val="CommentSubjectChar"/>
    <w:uiPriority w:val="99"/>
    <w:semiHidden/>
    <w:unhideWhenUsed/>
    <w:rsid w:val="00766272"/>
    <w:rPr>
      <w:b/>
      <w:bCs/>
    </w:rPr>
  </w:style>
  <w:style w:type="character" w:customStyle="1" w:styleId="CommentSubjectChar">
    <w:name w:val="Comment Subject Char"/>
    <w:basedOn w:val="CommentTextChar"/>
    <w:link w:val="CommentSubject"/>
    <w:uiPriority w:val="99"/>
    <w:semiHidden/>
    <w:rsid w:val="00766272"/>
    <w:rPr>
      <w:b/>
      <w:bCs/>
      <w:sz w:val="20"/>
      <w:szCs w:val="20"/>
    </w:rPr>
  </w:style>
  <w:style w:type="character" w:customStyle="1" w:styleId="Heading2Char">
    <w:name w:val="Heading 2 Char"/>
    <w:basedOn w:val="DefaultParagraphFont"/>
    <w:link w:val="Heading2"/>
    <w:uiPriority w:val="9"/>
    <w:rsid w:val="00766272"/>
    <w:rPr>
      <w:rFonts w:ascii="Times New Roman" w:eastAsia="Times New Roman" w:hAnsi="Times New Roman" w:cs="Times New Roman"/>
      <w:b/>
      <w:bCs/>
      <w:kern w:val="0"/>
      <w:sz w:val="36"/>
      <w:szCs w:val="36"/>
      <w:lang w:bidi="yi-Hebr"/>
      <w14:ligatures w14:val="none"/>
    </w:rPr>
  </w:style>
  <w:style w:type="paragraph" w:styleId="NormalWeb">
    <w:name w:val="Normal (Web)"/>
    <w:basedOn w:val="Normal"/>
    <w:uiPriority w:val="99"/>
    <w:semiHidden/>
    <w:unhideWhenUsed/>
    <w:rsid w:val="00766272"/>
    <w:pPr>
      <w:spacing w:before="100" w:beforeAutospacing="1" w:after="100" w:afterAutospacing="1"/>
    </w:pPr>
  </w:style>
  <w:style w:type="paragraph" w:customStyle="1" w:styleId="defaultcursorcs">
    <w:name w:val="default_cursor_cs"/>
    <w:basedOn w:val="Normal"/>
    <w:rsid w:val="00766272"/>
    <w:pPr>
      <w:spacing w:before="100" w:beforeAutospacing="1" w:after="100" w:afterAutospacing="1"/>
    </w:pPr>
  </w:style>
  <w:style w:type="character" w:styleId="Strong">
    <w:name w:val="Strong"/>
    <w:basedOn w:val="DefaultParagraphFont"/>
    <w:uiPriority w:val="22"/>
    <w:qFormat/>
    <w:rsid w:val="00766272"/>
    <w:rPr>
      <w:b/>
      <w:bCs/>
    </w:rPr>
  </w:style>
  <w:style w:type="paragraph" w:styleId="ListParagraph">
    <w:name w:val="List Paragraph"/>
    <w:basedOn w:val="Normal"/>
    <w:uiPriority w:val="34"/>
    <w:qFormat/>
    <w:rsid w:val="00DD09F2"/>
    <w:pPr>
      <w:ind w:left="720"/>
      <w:contextualSpacing/>
    </w:pPr>
    <w:rPr>
      <w:rFonts w:asciiTheme="minorHAnsi" w:eastAsiaTheme="minorHAnsi" w:hAnsiTheme="minorHAnsi" w:cstheme="minorBidi"/>
      <w:kern w:val="2"/>
      <w:lang w:bidi="ar-SA"/>
      <w14:ligatures w14:val="standardContextual"/>
    </w:rPr>
  </w:style>
  <w:style w:type="paragraph" w:styleId="Bibliography">
    <w:name w:val="Bibliography"/>
    <w:basedOn w:val="Normal"/>
    <w:next w:val="Normal"/>
    <w:uiPriority w:val="37"/>
    <w:unhideWhenUsed/>
    <w:rsid w:val="004C2535"/>
    <w:pPr>
      <w:tabs>
        <w:tab w:val="left" w:pos="260"/>
        <w:tab w:val="left" w:pos="380"/>
      </w:tabs>
      <w:spacing w:line="480" w:lineRule="auto"/>
      <w:ind w:left="720" w:hanging="720"/>
    </w:pPr>
    <w:rPr>
      <w:rFonts w:asciiTheme="minorHAnsi" w:eastAsiaTheme="minorHAnsi" w:hAnsiTheme="minorHAnsi" w:cstheme="minorBidi"/>
      <w:kern w:val="2"/>
      <w:lang w:bidi="ar-SA"/>
      <w14:ligatures w14:val="standardContextual"/>
    </w:rPr>
  </w:style>
  <w:style w:type="paragraph" w:customStyle="1" w:styleId="Default">
    <w:name w:val="Default"/>
    <w:rsid w:val="002244C7"/>
    <w:pPr>
      <w:autoSpaceDE w:val="0"/>
      <w:autoSpaceDN w:val="0"/>
      <w:adjustRightInd w:val="0"/>
    </w:pPr>
    <w:rPr>
      <w:rFonts w:ascii="Code" w:hAnsi="Code" w:cs="Code"/>
      <w:color w:val="000000"/>
      <w:kern w:val="0"/>
      <w:lang w:bidi="yi-Hebr"/>
    </w:rPr>
  </w:style>
  <w:style w:type="paragraph" w:styleId="Revision">
    <w:name w:val="Revision"/>
    <w:hidden/>
    <w:uiPriority w:val="99"/>
    <w:semiHidden/>
    <w:rsid w:val="003C7FD1"/>
  </w:style>
  <w:style w:type="character" w:customStyle="1" w:styleId="apple-converted-space">
    <w:name w:val="apple-converted-space"/>
    <w:basedOn w:val="DefaultParagraphFont"/>
    <w:rsid w:val="00B25275"/>
  </w:style>
  <w:style w:type="paragraph" w:styleId="BalloonText">
    <w:name w:val="Balloon Text"/>
    <w:basedOn w:val="Normal"/>
    <w:link w:val="BalloonTextChar"/>
    <w:uiPriority w:val="99"/>
    <w:semiHidden/>
    <w:unhideWhenUsed/>
    <w:rsid w:val="00F0480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0480B"/>
    <w:rPr>
      <w:rFonts w:ascii="Segoe UI" w:eastAsia="Times New Roman" w:hAnsi="Segoe UI" w:cs="Segoe UI"/>
      <w:kern w:val="0"/>
      <w:sz w:val="18"/>
      <w:szCs w:val="18"/>
      <w:lang w:bidi="yi-Hebr"/>
      <w14:ligatures w14:val="none"/>
    </w:rPr>
  </w:style>
  <w:style w:type="character" w:styleId="FollowedHyperlink">
    <w:name w:val="FollowedHyperlink"/>
    <w:basedOn w:val="DefaultParagraphFont"/>
    <w:uiPriority w:val="99"/>
    <w:semiHidden/>
    <w:unhideWhenUsed/>
    <w:rsid w:val="00F0480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308430">
      <w:bodyDiv w:val="1"/>
      <w:marLeft w:val="0"/>
      <w:marRight w:val="0"/>
      <w:marTop w:val="0"/>
      <w:marBottom w:val="0"/>
      <w:divBdr>
        <w:top w:val="none" w:sz="0" w:space="0" w:color="auto"/>
        <w:left w:val="none" w:sz="0" w:space="0" w:color="auto"/>
        <w:bottom w:val="none" w:sz="0" w:space="0" w:color="auto"/>
        <w:right w:val="none" w:sz="0" w:space="0" w:color="auto"/>
      </w:divBdr>
    </w:div>
    <w:div w:id="595098815">
      <w:bodyDiv w:val="1"/>
      <w:marLeft w:val="0"/>
      <w:marRight w:val="0"/>
      <w:marTop w:val="0"/>
      <w:marBottom w:val="0"/>
      <w:divBdr>
        <w:top w:val="none" w:sz="0" w:space="0" w:color="auto"/>
        <w:left w:val="none" w:sz="0" w:space="0" w:color="auto"/>
        <w:bottom w:val="none" w:sz="0" w:space="0" w:color="auto"/>
        <w:right w:val="none" w:sz="0" w:space="0" w:color="auto"/>
      </w:divBdr>
      <w:divsChild>
        <w:div w:id="1438525843">
          <w:marLeft w:val="0"/>
          <w:marRight w:val="0"/>
          <w:marTop w:val="0"/>
          <w:marBottom w:val="600"/>
          <w:divBdr>
            <w:top w:val="none" w:sz="0" w:space="0" w:color="auto"/>
            <w:left w:val="none" w:sz="0" w:space="0" w:color="auto"/>
            <w:bottom w:val="none" w:sz="0" w:space="0" w:color="auto"/>
            <w:right w:val="none" w:sz="0" w:space="0" w:color="auto"/>
          </w:divBdr>
          <w:divsChild>
            <w:div w:id="1508326360">
              <w:marLeft w:val="0"/>
              <w:marRight w:val="0"/>
              <w:marTop w:val="0"/>
              <w:marBottom w:val="240"/>
              <w:divBdr>
                <w:top w:val="none" w:sz="0" w:space="0" w:color="auto"/>
                <w:left w:val="none" w:sz="0" w:space="0" w:color="auto"/>
                <w:bottom w:val="none" w:sz="0" w:space="0" w:color="auto"/>
                <w:right w:val="none" w:sz="0" w:space="0" w:color="auto"/>
              </w:divBdr>
            </w:div>
          </w:divsChild>
        </w:div>
        <w:div w:id="1438335205">
          <w:marLeft w:val="0"/>
          <w:marRight w:val="0"/>
          <w:marTop w:val="0"/>
          <w:marBottom w:val="0"/>
          <w:divBdr>
            <w:top w:val="none" w:sz="0" w:space="0" w:color="auto"/>
            <w:left w:val="none" w:sz="0" w:space="0" w:color="auto"/>
            <w:bottom w:val="none" w:sz="0" w:space="0" w:color="auto"/>
            <w:right w:val="none" w:sz="0" w:space="0" w:color="auto"/>
          </w:divBdr>
          <w:divsChild>
            <w:div w:id="1633166924">
              <w:marLeft w:val="0"/>
              <w:marRight w:val="0"/>
              <w:marTop w:val="0"/>
              <w:marBottom w:val="0"/>
              <w:divBdr>
                <w:top w:val="none" w:sz="0" w:space="0" w:color="auto"/>
                <w:left w:val="none" w:sz="0" w:space="0" w:color="auto"/>
                <w:bottom w:val="none" w:sz="0" w:space="0" w:color="auto"/>
                <w:right w:val="none" w:sz="0" w:space="0" w:color="auto"/>
              </w:divBdr>
              <w:divsChild>
                <w:div w:id="2102140672">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631248128">
      <w:bodyDiv w:val="1"/>
      <w:marLeft w:val="0"/>
      <w:marRight w:val="0"/>
      <w:marTop w:val="0"/>
      <w:marBottom w:val="0"/>
      <w:divBdr>
        <w:top w:val="none" w:sz="0" w:space="0" w:color="auto"/>
        <w:left w:val="none" w:sz="0" w:space="0" w:color="auto"/>
        <w:bottom w:val="none" w:sz="0" w:space="0" w:color="auto"/>
        <w:right w:val="none" w:sz="0" w:space="0" w:color="auto"/>
      </w:divBdr>
    </w:div>
    <w:div w:id="645162639">
      <w:bodyDiv w:val="1"/>
      <w:marLeft w:val="0"/>
      <w:marRight w:val="0"/>
      <w:marTop w:val="0"/>
      <w:marBottom w:val="0"/>
      <w:divBdr>
        <w:top w:val="none" w:sz="0" w:space="0" w:color="auto"/>
        <w:left w:val="none" w:sz="0" w:space="0" w:color="auto"/>
        <w:bottom w:val="none" w:sz="0" w:space="0" w:color="auto"/>
        <w:right w:val="none" w:sz="0" w:space="0" w:color="auto"/>
      </w:divBdr>
    </w:div>
    <w:div w:id="645671530">
      <w:bodyDiv w:val="1"/>
      <w:marLeft w:val="0"/>
      <w:marRight w:val="0"/>
      <w:marTop w:val="0"/>
      <w:marBottom w:val="0"/>
      <w:divBdr>
        <w:top w:val="none" w:sz="0" w:space="0" w:color="auto"/>
        <w:left w:val="none" w:sz="0" w:space="0" w:color="auto"/>
        <w:bottom w:val="none" w:sz="0" w:space="0" w:color="auto"/>
        <w:right w:val="none" w:sz="0" w:space="0" w:color="auto"/>
      </w:divBdr>
    </w:div>
    <w:div w:id="819419257">
      <w:bodyDiv w:val="1"/>
      <w:marLeft w:val="0"/>
      <w:marRight w:val="0"/>
      <w:marTop w:val="0"/>
      <w:marBottom w:val="0"/>
      <w:divBdr>
        <w:top w:val="none" w:sz="0" w:space="0" w:color="auto"/>
        <w:left w:val="none" w:sz="0" w:space="0" w:color="auto"/>
        <w:bottom w:val="none" w:sz="0" w:space="0" w:color="auto"/>
        <w:right w:val="none" w:sz="0" w:space="0" w:color="auto"/>
      </w:divBdr>
    </w:div>
    <w:div w:id="1165365903">
      <w:bodyDiv w:val="1"/>
      <w:marLeft w:val="0"/>
      <w:marRight w:val="0"/>
      <w:marTop w:val="0"/>
      <w:marBottom w:val="0"/>
      <w:divBdr>
        <w:top w:val="none" w:sz="0" w:space="0" w:color="auto"/>
        <w:left w:val="none" w:sz="0" w:space="0" w:color="auto"/>
        <w:bottom w:val="none" w:sz="0" w:space="0" w:color="auto"/>
        <w:right w:val="none" w:sz="0" w:space="0" w:color="auto"/>
      </w:divBdr>
    </w:div>
    <w:div w:id="1270702776">
      <w:bodyDiv w:val="1"/>
      <w:marLeft w:val="0"/>
      <w:marRight w:val="0"/>
      <w:marTop w:val="0"/>
      <w:marBottom w:val="0"/>
      <w:divBdr>
        <w:top w:val="none" w:sz="0" w:space="0" w:color="auto"/>
        <w:left w:val="none" w:sz="0" w:space="0" w:color="auto"/>
        <w:bottom w:val="none" w:sz="0" w:space="0" w:color="auto"/>
        <w:right w:val="none" w:sz="0" w:space="0" w:color="auto"/>
      </w:divBdr>
    </w:div>
    <w:div w:id="1458178266">
      <w:bodyDiv w:val="1"/>
      <w:marLeft w:val="0"/>
      <w:marRight w:val="0"/>
      <w:marTop w:val="0"/>
      <w:marBottom w:val="0"/>
      <w:divBdr>
        <w:top w:val="none" w:sz="0" w:space="0" w:color="auto"/>
        <w:left w:val="none" w:sz="0" w:space="0" w:color="auto"/>
        <w:bottom w:val="none" w:sz="0" w:space="0" w:color="auto"/>
        <w:right w:val="none" w:sz="0" w:space="0" w:color="auto"/>
      </w:divBdr>
    </w:div>
    <w:div w:id="1573395957">
      <w:bodyDiv w:val="1"/>
      <w:marLeft w:val="0"/>
      <w:marRight w:val="0"/>
      <w:marTop w:val="0"/>
      <w:marBottom w:val="0"/>
      <w:divBdr>
        <w:top w:val="none" w:sz="0" w:space="0" w:color="auto"/>
        <w:left w:val="none" w:sz="0" w:space="0" w:color="auto"/>
        <w:bottom w:val="none" w:sz="0" w:space="0" w:color="auto"/>
        <w:right w:val="none" w:sz="0" w:space="0" w:color="auto"/>
      </w:divBdr>
      <w:divsChild>
        <w:div w:id="979844862">
          <w:marLeft w:val="0"/>
          <w:marRight w:val="0"/>
          <w:marTop w:val="0"/>
          <w:marBottom w:val="600"/>
          <w:divBdr>
            <w:top w:val="none" w:sz="0" w:space="0" w:color="auto"/>
            <w:left w:val="none" w:sz="0" w:space="0" w:color="auto"/>
            <w:bottom w:val="none" w:sz="0" w:space="0" w:color="auto"/>
            <w:right w:val="none" w:sz="0" w:space="0" w:color="auto"/>
          </w:divBdr>
          <w:divsChild>
            <w:div w:id="712390288">
              <w:marLeft w:val="0"/>
              <w:marRight w:val="0"/>
              <w:marTop w:val="0"/>
              <w:marBottom w:val="240"/>
              <w:divBdr>
                <w:top w:val="none" w:sz="0" w:space="0" w:color="auto"/>
                <w:left w:val="none" w:sz="0" w:space="0" w:color="auto"/>
                <w:bottom w:val="none" w:sz="0" w:space="0" w:color="auto"/>
                <w:right w:val="none" w:sz="0" w:space="0" w:color="auto"/>
              </w:divBdr>
            </w:div>
          </w:divsChild>
        </w:div>
        <w:div w:id="2141607904">
          <w:marLeft w:val="0"/>
          <w:marRight w:val="0"/>
          <w:marTop w:val="0"/>
          <w:marBottom w:val="0"/>
          <w:divBdr>
            <w:top w:val="none" w:sz="0" w:space="0" w:color="auto"/>
            <w:left w:val="none" w:sz="0" w:space="0" w:color="auto"/>
            <w:bottom w:val="none" w:sz="0" w:space="0" w:color="auto"/>
            <w:right w:val="none" w:sz="0" w:space="0" w:color="auto"/>
          </w:divBdr>
          <w:divsChild>
            <w:div w:id="2006395313">
              <w:marLeft w:val="0"/>
              <w:marRight w:val="0"/>
              <w:marTop w:val="0"/>
              <w:marBottom w:val="0"/>
              <w:divBdr>
                <w:top w:val="none" w:sz="0" w:space="0" w:color="auto"/>
                <w:left w:val="none" w:sz="0" w:space="0" w:color="auto"/>
                <w:bottom w:val="none" w:sz="0" w:space="0" w:color="auto"/>
                <w:right w:val="none" w:sz="0" w:space="0" w:color="auto"/>
              </w:divBdr>
              <w:divsChild>
                <w:div w:id="1014722114">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1653363581">
      <w:bodyDiv w:val="1"/>
      <w:marLeft w:val="0"/>
      <w:marRight w:val="0"/>
      <w:marTop w:val="0"/>
      <w:marBottom w:val="0"/>
      <w:divBdr>
        <w:top w:val="none" w:sz="0" w:space="0" w:color="auto"/>
        <w:left w:val="none" w:sz="0" w:space="0" w:color="auto"/>
        <w:bottom w:val="none" w:sz="0" w:space="0" w:color="auto"/>
        <w:right w:val="none" w:sz="0" w:space="0" w:color="auto"/>
      </w:divBdr>
    </w:div>
    <w:div w:id="1741752142">
      <w:bodyDiv w:val="1"/>
      <w:marLeft w:val="0"/>
      <w:marRight w:val="0"/>
      <w:marTop w:val="0"/>
      <w:marBottom w:val="0"/>
      <w:divBdr>
        <w:top w:val="none" w:sz="0" w:space="0" w:color="auto"/>
        <w:left w:val="none" w:sz="0" w:space="0" w:color="auto"/>
        <w:bottom w:val="none" w:sz="0" w:space="0" w:color="auto"/>
        <w:right w:val="none" w:sz="0" w:space="0" w:color="auto"/>
      </w:divBdr>
    </w:div>
    <w:div w:id="1766268864">
      <w:bodyDiv w:val="1"/>
      <w:marLeft w:val="0"/>
      <w:marRight w:val="0"/>
      <w:marTop w:val="0"/>
      <w:marBottom w:val="0"/>
      <w:divBdr>
        <w:top w:val="none" w:sz="0" w:space="0" w:color="auto"/>
        <w:left w:val="none" w:sz="0" w:space="0" w:color="auto"/>
        <w:bottom w:val="none" w:sz="0" w:space="0" w:color="auto"/>
        <w:right w:val="none" w:sz="0" w:space="0" w:color="auto"/>
      </w:divBdr>
    </w:div>
    <w:div w:id="1789276477">
      <w:bodyDiv w:val="1"/>
      <w:marLeft w:val="0"/>
      <w:marRight w:val="0"/>
      <w:marTop w:val="0"/>
      <w:marBottom w:val="0"/>
      <w:divBdr>
        <w:top w:val="none" w:sz="0" w:space="0" w:color="auto"/>
        <w:left w:val="none" w:sz="0" w:space="0" w:color="auto"/>
        <w:bottom w:val="none" w:sz="0" w:space="0" w:color="auto"/>
        <w:right w:val="none" w:sz="0" w:space="0" w:color="auto"/>
      </w:divBdr>
      <w:divsChild>
        <w:div w:id="2121997153">
          <w:marLeft w:val="0"/>
          <w:marRight w:val="0"/>
          <w:marTop w:val="0"/>
          <w:marBottom w:val="0"/>
          <w:divBdr>
            <w:top w:val="none" w:sz="0" w:space="0" w:color="auto"/>
            <w:left w:val="none" w:sz="0" w:space="0" w:color="auto"/>
            <w:bottom w:val="none" w:sz="0" w:space="0" w:color="auto"/>
            <w:right w:val="none" w:sz="0" w:space="0" w:color="auto"/>
          </w:divBdr>
          <w:divsChild>
            <w:div w:id="561647033">
              <w:marLeft w:val="0"/>
              <w:marRight w:val="0"/>
              <w:marTop w:val="0"/>
              <w:marBottom w:val="0"/>
              <w:divBdr>
                <w:top w:val="none" w:sz="0" w:space="0" w:color="auto"/>
                <w:left w:val="none" w:sz="0" w:space="0" w:color="auto"/>
                <w:bottom w:val="none" w:sz="0" w:space="0" w:color="auto"/>
                <w:right w:val="none" w:sz="0" w:space="0" w:color="auto"/>
              </w:divBdr>
              <w:divsChild>
                <w:div w:id="169407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892925">
      <w:bodyDiv w:val="1"/>
      <w:marLeft w:val="0"/>
      <w:marRight w:val="0"/>
      <w:marTop w:val="0"/>
      <w:marBottom w:val="0"/>
      <w:divBdr>
        <w:top w:val="none" w:sz="0" w:space="0" w:color="auto"/>
        <w:left w:val="none" w:sz="0" w:space="0" w:color="auto"/>
        <w:bottom w:val="none" w:sz="0" w:space="0" w:color="auto"/>
        <w:right w:val="none" w:sz="0" w:space="0" w:color="auto"/>
      </w:divBdr>
    </w:div>
    <w:div w:id="2136873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8" Type="http://schemas.openxmlformats.org/officeDocument/2006/relationships/hyperlink" Target="https://doi.org/10.1016/j.geoderma.2018.08.020" TargetMode="External"/><Relationship Id="rId3" Type="http://schemas.openxmlformats.org/officeDocument/2006/relationships/hyperlink" Target="https://zenodo.org/records/6894273" TargetMode="External"/><Relationship Id="rId7" Type="http://schemas.openxmlformats.org/officeDocument/2006/relationships/hyperlink" Target="https://doi.org/10.1111/gcb.12287" TargetMode="External"/><Relationship Id="rId2" Type="http://schemas.openxmlformats.org/officeDocument/2006/relationships/hyperlink" Target="https://doi.org/10.1002/lno.10783" TargetMode="External"/><Relationship Id="rId1" Type="http://schemas.openxmlformats.org/officeDocument/2006/relationships/hyperlink" Target="https://doi.org/10.1038/s41597-023-02633-x" TargetMode="External"/><Relationship Id="rId6" Type="http://schemas.openxmlformats.org/officeDocument/2006/relationships/hyperlink" Target="https://doi.org/10.1111/sjtg.12360" TargetMode="External"/><Relationship Id="rId5" Type="http://schemas.openxmlformats.org/officeDocument/2006/relationships/hyperlink" Target="https://doi.org/10.1038/nature15538" TargetMode="External"/><Relationship Id="rId4" Type="http://schemas.openxmlformats.org/officeDocument/2006/relationships/hyperlink" Target="https://doi.org/10.1101/2023.05.26.542433"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mailto:aspivak@uga.edu" TargetMode="External"/><Relationship Id="rId18" Type="http://schemas.openxmlformats.org/officeDocument/2006/relationships/image" Target="media/image1.png"/><Relationship Id="rId26" Type="http://schemas.openxmlformats.org/officeDocument/2006/relationships/image" Target="media/image5.emf"/><Relationship Id="rId3" Type="http://schemas.openxmlformats.org/officeDocument/2006/relationships/styles" Target="styles.xml"/><Relationship Id="rId21" Type="http://schemas.openxmlformats.org/officeDocument/2006/relationships/image" Target="media/image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mailto:c.lovelock@uq.edu.au" TargetMode="External"/><Relationship Id="rId17" Type="http://schemas.microsoft.com/office/2018/08/relationships/commentsExtensible" Target="commentsExtensible.xml"/><Relationship Id="rId25" Type="http://schemas.openxmlformats.org/officeDocument/2006/relationships/image" Target="media/image40.png"/><Relationship Id="rId33" Type="http://schemas.openxmlformats.org/officeDocument/2006/relationships/footer" Target="footer1.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2.emf"/><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ndre.s.rovai@usace.army.mil" TargetMode="External"/><Relationship Id="rId24" Type="http://schemas.openxmlformats.org/officeDocument/2006/relationships/image" Target="media/image4.png"/><Relationship Id="rId32" Type="http://schemas.openxmlformats.org/officeDocument/2006/relationships/header" Target="header1.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30.png"/><Relationship Id="rId28" Type="http://schemas.openxmlformats.org/officeDocument/2006/relationships/image" Target="media/image60.emf"/><Relationship Id="rId36" Type="http://schemas.openxmlformats.org/officeDocument/2006/relationships/theme" Target="theme/theme1.xml"/><Relationship Id="rId10" Type="http://schemas.openxmlformats.org/officeDocument/2006/relationships/hyperlink" Target="mailto:kraussk@usgs.gov" TargetMode="External"/><Relationship Id="rId19" Type="http://schemas.openxmlformats.org/officeDocument/2006/relationships/image" Target="media/image10.png"/><Relationship Id="rId31"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cantys@si.edu" TargetMode="External"/><Relationship Id="rId14" Type="http://schemas.openxmlformats.org/officeDocument/2006/relationships/comments" Target="comments.xml"/><Relationship Id="rId22" Type="http://schemas.openxmlformats.org/officeDocument/2006/relationships/image" Target="media/image20.emf"/><Relationship Id="rId27" Type="http://schemas.openxmlformats.org/officeDocument/2006/relationships/image" Target="media/image6.emf"/><Relationship Id="rId30" Type="http://schemas.openxmlformats.org/officeDocument/2006/relationships/image" Target="media/image70.png"/><Relationship Id="rId35" Type="http://schemas.microsoft.com/office/2011/relationships/people" Target="people.xml"/><Relationship Id="rId8" Type="http://schemas.openxmlformats.org/officeDocument/2006/relationships/hyperlink" Target="mailto:taniamaxwell7@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262132-A576-E14E-934D-38F1DC988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19</Pages>
  <Words>13076</Words>
  <Characters>74537</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Langley</dc:creator>
  <cp:keywords/>
  <dc:description/>
  <cp:lastModifiedBy>Adam Langley</cp:lastModifiedBy>
  <cp:revision>5</cp:revision>
  <dcterms:created xsi:type="dcterms:W3CDTF">2024-02-07T17:30:00Z</dcterms:created>
  <dcterms:modified xsi:type="dcterms:W3CDTF">2024-02-14T12:25:00Z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id="dFTy0cJH"/&gt;&lt;style id="http://www.zotero.org/styles/global-change-biology" hasBibliography="1" bibliographyStyleHasBeenSet="1"/&gt;&lt;prefs&gt;&lt;pref name="fieldType" value="Field"/&gt;&lt;/prefs&gt;&lt;/data&gt;</vt:lpwstr>
  </property>
  <property fmtid="{D5CDD505-2E9C-101B-9397-08002B2CF9AE}" pid="3" name="MSIP_Label_0f488380-630a-4f55-a077-a19445e3f360_Enabled">
    <vt:lpwstr>true</vt:lpwstr>
  </property>
  <property fmtid="{D5CDD505-2E9C-101B-9397-08002B2CF9AE}" pid="4" name="MSIP_Label_0f488380-630a-4f55-a077-a19445e3f360_SetDate">
    <vt:lpwstr>2024-01-16T23:18:30Z</vt:lpwstr>
  </property>
  <property fmtid="{D5CDD505-2E9C-101B-9397-08002B2CF9AE}" pid="5" name="MSIP_Label_0f488380-630a-4f55-a077-a19445e3f360_Method">
    <vt:lpwstr>Standard</vt:lpwstr>
  </property>
  <property fmtid="{D5CDD505-2E9C-101B-9397-08002B2CF9AE}" pid="6" name="MSIP_Label_0f488380-630a-4f55-a077-a19445e3f360_Name">
    <vt:lpwstr>OFFICIAL - INTERNAL</vt:lpwstr>
  </property>
  <property fmtid="{D5CDD505-2E9C-101B-9397-08002B2CF9AE}" pid="7" name="MSIP_Label_0f488380-630a-4f55-a077-a19445e3f360_SiteId">
    <vt:lpwstr>b6e377cf-9db3-46cb-91a2-fad9605bb15c</vt:lpwstr>
  </property>
  <property fmtid="{D5CDD505-2E9C-101B-9397-08002B2CF9AE}" pid="8" name="MSIP_Label_0f488380-630a-4f55-a077-a19445e3f360_ActionId">
    <vt:lpwstr>0590c440-6ae6-434b-9ed1-c8581bef1752</vt:lpwstr>
  </property>
  <property fmtid="{D5CDD505-2E9C-101B-9397-08002B2CF9AE}" pid="9" name="MSIP_Label_0f488380-630a-4f55-a077-a19445e3f360_ContentBits">
    <vt:lpwstr>0</vt:lpwstr>
  </property>
</Properties>
</file>